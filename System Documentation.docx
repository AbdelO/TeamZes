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263D" w:rsidRPr="009B68DE" w:rsidRDefault="00D1263D" w:rsidP="00D1263D">
      <w:pPr>
        <w:pStyle w:val="Facts"/>
        <w:ind w:left="0" w:firstLine="0"/>
        <w:rPr>
          <w:b/>
          <w:sz w:val="32"/>
          <w:szCs w:val="32"/>
          <w:lang w:val="en-US"/>
        </w:rPr>
      </w:pPr>
      <w:r>
        <w:rPr>
          <w:b/>
          <w:sz w:val="32"/>
          <w:szCs w:val="32"/>
          <w:lang w:val="en-US"/>
        </w:rPr>
        <w:t xml:space="preserve">                             </w:t>
      </w:r>
      <w:r w:rsidR="000D7E27">
        <w:rPr>
          <w:b/>
          <w:sz w:val="32"/>
          <w:szCs w:val="32"/>
          <w:lang w:val="en-US"/>
        </w:rPr>
        <w:t>System Documentation</w:t>
      </w:r>
    </w:p>
    <w:p w:rsidR="00D1263D" w:rsidRDefault="00D1263D" w:rsidP="00D1263D">
      <w:pPr>
        <w:pStyle w:val="Facts"/>
        <w:rPr>
          <w:lang w:val="en-US"/>
        </w:rPr>
      </w:pPr>
    </w:p>
    <w:p w:rsidR="00D1263D" w:rsidRPr="00394BD6" w:rsidRDefault="00D1263D" w:rsidP="00D1263D">
      <w:pPr>
        <w:pStyle w:val="Facts"/>
        <w:rPr>
          <w:lang w:val="en-US"/>
        </w:rPr>
      </w:pPr>
      <w:r w:rsidRPr="00394BD6">
        <w:rPr>
          <w:lang w:val="en-US"/>
        </w:rPr>
        <w:t xml:space="preserve">Client Company: </w:t>
      </w:r>
      <w:proofErr w:type="spellStart"/>
      <w:r w:rsidRPr="00394BD6">
        <w:rPr>
          <w:lang w:val="en-US"/>
        </w:rPr>
        <w:t>Plaintech</w:t>
      </w:r>
      <w:proofErr w:type="spellEnd"/>
    </w:p>
    <w:p w:rsidR="00D1263D" w:rsidRPr="00394BD6" w:rsidRDefault="00D1263D" w:rsidP="00D1263D">
      <w:pPr>
        <w:pStyle w:val="Facts"/>
        <w:rPr>
          <w:lang w:val="en-GB"/>
        </w:rPr>
      </w:pPr>
      <w:r w:rsidRPr="00394BD6">
        <w:rPr>
          <w:lang w:val="en-GB"/>
        </w:rPr>
        <w:t>Project VIRT team 6</w:t>
      </w:r>
    </w:p>
    <w:p w:rsidR="00D1263D" w:rsidRPr="00394BD6" w:rsidRDefault="00D1263D" w:rsidP="00D1263D">
      <w:pPr>
        <w:pStyle w:val="Facts"/>
        <w:rPr>
          <w:lang w:val="en-GB"/>
        </w:rPr>
      </w:pPr>
      <w:r>
        <w:rPr>
          <w:lang w:val="en-GB"/>
        </w:rPr>
        <w:t>Authors</w:t>
      </w:r>
      <w:r w:rsidRPr="00394BD6">
        <w:rPr>
          <w:lang w:val="en-GB"/>
        </w:rPr>
        <w:t>:</w:t>
      </w:r>
      <w:r w:rsidRPr="00394BD6">
        <w:rPr>
          <w:lang w:val="en-GB"/>
        </w:rPr>
        <w:tab/>
      </w:r>
    </w:p>
    <w:p w:rsidR="00D1263D" w:rsidRPr="00DE5B3D" w:rsidRDefault="00D1263D" w:rsidP="00D1263D">
      <w:pPr>
        <w:pStyle w:val="Facts"/>
        <w:rPr>
          <w:lang w:val="en-GB"/>
        </w:rPr>
      </w:pPr>
      <w:r w:rsidRPr="00DE5B3D">
        <w:rPr>
          <w:lang w:val="en-GB"/>
        </w:rPr>
        <w:t xml:space="preserve">Cyril </w:t>
      </w:r>
      <w:proofErr w:type="spellStart"/>
      <w:r w:rsidRPr="00DE5B3D">
        <w:rPr>
          <w:lang w:val="en-GB"/>
        </w:rPr>
        <w:t>Adjei</w:t>
      </w:r>
      <w:proofErr w:type="spellEnd"/>
      <w:r w:rsidRPr="00DE5B3D">
        <w:rPr>
          <w:lang w:val="en-GB"/>
        </w:rPr>
        <w:tab/>
      </w:r>
      <w:r w:rsidRPr="00DE5B3D">
        <w:rPr>
          <w:lang w:val="en-GB"/>
        </w:rPr>
        <w:tab/>
      </w:r>
      <w:r w:rsidRPr="00DE5B3D">
        <w:rPr>
          <w:lang w:val="en-GB"/>
        </w:rPr>
        <w:tab/>
      </w:r>
      <w:r w:rsidRPr="00DE5B3D">
        <w:rPr>
          <w:lang w:val="en-GB"/>
        </w:rPr>
        <w:tab/>
        <w:t>500695104</w:t>
      </w:r>
    </w:p>
    <w:p w:rsidR="00D1263D" w:rsidRPr="00F72323" w:rsidRDefault="00D1263D" w:rsidP="00D1263D">
      <w:pPr>
        <w:pStyle w:val="Facts"/>
        <w:rPr>
          <w:lang w:val="en-GB"/>
        </w:rPr>
      </w:pPr>
      <w:r w:rsidRPr="00F72323">
        <w:rPr>
          <w:lang w:val="en-GB"/>
        </w:rPr>
        <w:t>Annika de Graaf</w:t>
      </w:r>
      <w:r w:rsidRPr="00F72323">
        <w:rPr>
          <w:lang w:val="en-GB"/>
        </w:rPr>
        <w:tab/>
      </w:r>
      <w:r w:rsidRPr="00F72323">
        <w:rPr>
          <w:lang w:val="en-GB"/>
        </w:rPr>
        <w:tab/>
        <w:t>500662415</w:t>
      </w:r>
    </w:p>
    <w:p w:rsidR="00D1263D" w:rsidRDefault="00D1263D" w:rsidP="00D1263D">
      <w:pPr>
        <w:pStyle w:val="Facts"/>
      </w:pPr>
      <w:r w:rsidRPr="00394BD6">
        <w:t>Jast Hamelink</w:t>
      </w:r>
      <w:r w:rsidRPr="00394BD6">
        <w:tab/>
      </w:r>
      <w:r w:rsidRPr="00394BD6">
        <w:tab/>
      </w:r>
      <w:r w:rsidR="000D7E27">
        <w:tab/>
      </w:r>
      <w:r w:rsidRPr="00394BD6">
        <w:t>500693975</w:t>
      </w:r>
    </w:p>
    <w:p w:rsidR="00D1263D" w:rsidRPr="00394BD6" w:rsidRDefault="00D1263D" w:rsidP="00D1263D">
      <w:pPr>
        <w:pStyle w:val="Facts"/>
      </w:pPr>
      <w:proofErr w:type="spellStart"/>
      <w:r w:rsidRPr="00394BD6">
        <w:t>Abdel</w:t>
      </w:r>
      <w:proofErr w:type="spellEnd"/>
      <w:r w:rsidRPr="00394BD6">
        <w:t xml:space="preserve"> </w:t>
      </w:r>
      <w:proofErr w:type="spellStart"/>
      <w:proofErr w:type="gramStart"/>
      <w:r w:rsidRPr="00394BD6">
        <w:t>Ochan</w:t>
      </w:r>
      <w:proofErr w:type="spellEnd"/>
      <w:r w:rsidRPr="00394BD6">
        <w:tab/>
      </w:r>
      <w:r w:rsidRPr="00394BD6">
        <w:tab/>
      </w:r>
      <w:r w:rsidRPr="00394BD6">
        <w:tab/>
        <w:t xml:space="preserve">500661495                                                                                                                                                                        </w:t>
      </w:r>
      <w:r>
        <w:t xml:space="preserve"> </w:t>
      </w:r>
      <w:proofErr w:type="gramEnd"/>
    </w:p>
    <w:p w:rsidR="00D1263D" w:rsidRDefault="00D1263D" w:rsidP="00D1263D">
      <w:pPr>
        <w:pStyle w:val="Facts"/>
      </w:pPr>
      <w:r w:rsidRPr="00394BD6">
        <w:t xml:space="preserve">Brian van der </w:t>
      </w:r>
      <w:proofErr w:type="spellStart"/>
      <w:r w:rsidRPr="00394BD6">
        <w:t>Raaij</w:t>
      </w:r>
      <w:proofErr w:type="spellEnd"/>
      <w:r w:rsidRPr="00394BD6">
        <w:tab/>
      </w:r>
      <w:r w:rsidRPr="00394BD6">
        <w:tab/>
        <w:t>500639928</w:t>
      </w:r>
    </w:p>
    <w:p w:rsidR="00D1263D" w:rsidRPr="00394BD6" w:rsidRDefault="00D1263D" w:rsidP="00D1263D">
      <w:pPr>
        <w:pStyle w:val="Facts"/>
      </w:pPr>
    </w:p>
    <w:p w:rsidR="00D1263D" w:rsidRPr="00F72323" w:rsidRDefault="00D1263D" w:rsidP="00D1263D">
      <w:pPr>
        <w:pStyle w:val="Facts"/>
        <w:rPr>
          <w:lang w:val="en-GB"/>
        </w:rPr>
      </w:pPr>
      <w:r w:rsidRPr="00F72323">
        <w:rPr>
          <w:lang w:val="en-GB"/>
        </w:rPr>
        <w:t>Version:</w:t>
      </w:r>
      <w:r w:rsidRPr="00F72323">
        <w:rPr>
          <w:lang w:val="en-GB"/>
        </w:rPr>
        <w:tab/>
        <w:t>0.1</w:t>
      </w:r>
    </w:p>
    <w:p w:rsidR="00D1263D" w:rsidRPr="00DE5B3D" w:rsidRDefault="00D1263D" w:rsidP="00D1263D">
      <w:pPr>
        <w:pStyle w:val="Facts"/>
        <w:rPr>
          <w:lang w:val="en-GB"/>
        </w:rPr>
      </w:pPr>
      <w:r w:rsidRPr="00DE5B3D">
        <w:rPr>
          <w:lang w:val="en-GB"/>
        </w:rPr>
        <w:t>Status:</w:t>
      </w:r>
      <w:r w:rsidRPr="00DE5B3D">
        <w:rPr>
          <w:lang w:val="en-GB"/>
        </w:rPr>
        <w:tab/>
        <w:t>Concept</w:t>
      </w:r>
    </w:p>
    <w:p w:rsidR="00D1263D" w:rsidRPr="009B68DE" w:rsidRDefault="00D1263D" w:rsidP="00D1263D">
      <w:pPr>
        <w:pStyle w:val="Facts"/>
        <w:rPr>
          <w:lang w:val="en-GB"/>
        </w:rPr>
      </w:pPr>
      <w:r w:rsidRPr="009B68DE">
        <w:rPr>
          <w:lang w:val="en-GB"/>
        </w:rPr>
        <w:t>Date:</w:t>
      </w:r>
      <w:r w:rsidRPr="009B68DE">
        <w:rPr>
          <w:lang w:val="en-GB"/>
        </w:rPr>
        <w:tab/>
      </w:r>
      <w:r w:rsidR="000D7E27">
        <w:rPr>
          <w:lang w:val="en-GB"/>
        </w:rPr>
        <w:t xml:space="preserve">4 </w:t>
      </w:r>
      <w:proofErr w:type="spellStart"/>
      <w:r w:rsidR="000D7E27">
        <w:rPr>
          <w:lang w:val="en-GB"/>
        </w:rPr>
        <w:t>Januari</w:t>
      </w:r>
      <w:proofErr w:type="spellEnd"/>
      <w:r w:rsidR="000D7E27">
        <w:rPr>
          <w:lang w:val="en-GB"/>
        </w:rPr>
        <w:t xml:space="preserve"> 2015</w:t>
      </w:r>
    </w:p>
    <w:p w:rsidR="00D1263D" w:rsidRPr="009B68DE" w:rsidRDefault="00D1263D" w:rsidP="00D1263D">
      <w:pPr>
        <w:pStyle w:val="Facts"/>
        <w:rPr>
          <w:lang w:val="en-GB"/>
        </w:rPr>
      </w:pPr>
    </w:p>
    <w:p w:rsidR="00D1263D" w:rsidRPr="009B68DE" w:rsidRDefault="00D1263D" w:rsidP="00D1263D">
      <w:pPr>
        <w:pStyle w:val="Facts"/>
        <w:rPr>
          <w:lang w:val="en-GB"/>
        </w:rPr>
      </w:pPr>
      <w:proofErr w:type="spellStart"/>
      <w:r w:rsidRPr="009B68DE">
        <w:rPr>
          <w:lang w:val="en-GB"/>
        </w:rPr>
        <w:t>ITopia</w:t>
      </w:r>
      <w:proofErr w:type="spellEnd"/>
      <w:r w:rsidRPr="009B68DE">
        <w:rPr>
          <w:lang w:val="en-GB"/>
        </w:rPr>
        <w:t xml:space="preserve"> </w:t>
      </w:r>
      <w:r>
        <w:rPr>
          <w:lang w:val="en-GB"/>
        </w:rPr>
        <w:t>is subsidiary of the</w:t>
      </w:r>
      <w:r w:rsidRPr="009B68DE">
        <w:rPr>
          <w:lang w:val="en-GB"/>
        </w:rPr>
        <w:t xml:space="preserve"> </w:t>
      </w:r>
    </w:p>
    <w:p w:rsidR="00D1263D" w:rsidRDefault="00D1263D" w:rsidP="00D1263D">
      <w:pPr>
        <w:pStyle w:val="Facts"/>
      </w:pPr>
      <w:r>
        <w:t>Hogeschool van Amsterdam</w:t>
      </w:r>
    </w:p>
    <w:p w:rsidR="00D1263D" w:rsidRDefault="00D1263D" w:rsidP="00D1263D">
      <w:pPr>
        <w:pStyle w:val="Facts"/>
        <w:sectPr w:rsidR="00D1263D">
          <w:headerReference w:type="default" r:id="rId8"/>
          <w:pgSz w:w="11906" w:h="16838" w:code="9"/>
          <w:pgMar w:top="-3028" w:right="1418" w:bottom="1438" w:left="1418" w:header="709" w:footer="709" w:gutter="0"/>
          <w:cols w:space="708"/>
          <w:vAlign w:val="bottom"/>
          <w:docGrid w:linePitch="360"/>
        </w:sectPr>
      </w:pPr>
    </w:p>
    <w:p w:rsidR="00D1263D" w:rsidRDefault="00D1263D" w:rsidP="00D1263D">
      <w:pPr>
        <w:pStyle w:val="Header"/>
        <w:tabs>
          <w:tab w:val="clear" w:pos="4153"/>
          <w:tab w:val="clear" w:pos="8306"/>
        </w:tabs>
        <w:spacing w:before="0"/>
      </w:pPr>
      <w:proofErr w:type="spellStart"/>
      <w:r>
        <w:lastRenderedPageBreak/>
        <w:t>Versioning</w:t>
      </w:r>
      <w:proofErr w:type="spellEnd"/>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37"/>
        <w:gridCol w:w="1943"/>
        <w:gridCol w:w="716"/>
        <w:gridCol w:w="1947"/>
        <w:gridCol w:w="3281"/>
      </w:tblGrid>
      <w:tr w:rsidR="00D1263D" w:rsidTr="00D1263D">
        <w:tc>
          <w:tcPr>
            <w:tcW w:w="540" w:type="dxa"/>
          </w:tcPr>
          <w:p w:rsidR="00D1263D" w:rsidRDefault="00D1263D" w:rsidP="00D1263D">
            <w:pPr>
              <w:rPr>
                <w:b/>
                <w:bCs/>
                <w:sz w:val="18"/>
              </w:rPr>
            </w:pPr>
            <w:bookmarkStart w:id="0" w:name="_Toc42684951"/>
            <w:bookmarkStart w:id="1" w:name="_Toc42684957"/>
            <w:bookmarkStart w:id="2" w:name="_Toc42684963"/>
            <w:bookmarkStart w:id="3" w:name="_Toc42684973"/>
            <w:bookmarkStart w:id="4" w:name="_Toc42684978"/>
            <w:bookmarkStart w:id="5" w:name="_Toc42685028"/>
            <w:bookmarkStart w:id="6" w:name="_Toc42685051"/>
            <w:bookmarkStart w:id="7" w:name="_Toc42685121"/>
            <w:r>
              <w:rPr>
                <w:b/>
                <w:bCs/>
                <w:sz w:val="18"/>
              </w:rPr>
              <w:t>Ver.</w:t>
            </w:r>
          </w:p>
        </w:tc>
        <w:tc>
          <w:tcPr>
            <w:tcW w:w="1980" w:type="dxa"/>
          </w:tcPr>
          <w:p w:rsidR="00D1263D" w:rsidRDefault="00D1263D" w:rsidP="00D1263D">
            <w:pPr>
              <w:rPr>
                <w:b/>
                <w:bCs/>
                <w:sz w:val="18"/>
              </w:rPr>
            </w:pPr>
            <w:r>
              <w:rPr>
                <w:b/>
                <w:bCs/>
                <w:sz w:val="18"/>
              </w:rPr>
              <w:t>Status</w:t>
            </w:r>
          </w:p>
        </w:tc>
        <w:tc>
          <w:tcPr>
            <w:tcW w:w="720" w:type="dxa"/>
          </w:tcPr>
          <w:p w:rsidR="00D1263D" w:rsidRDefault="00D1263D" w:rsidP="00D1263D">
            <w:pPr>
              <w:rPr>
                <w:b/>
                <w:bCs/>
                <w:sz w:val="18"/>
              </w:rPr>
            </w:pPr>
            <w:r>
              <w:rPr>
                <w:b/>
                <w:bCs/>
                <w:sz w:val="18"/>
              </w:rPr>
              <w:t>Date</w:t>
            </w:r>
          </w:p>
        </w:tc>
        <w:tc>
          <w:tcPr>
            <w:tcW w:w="1980" w:type="dxa"/>
          </w:tcPr>
          <w:p w:rsidR="00D1263D" w:rsidRDefault="00D1263D" w:rsidP="00D1263D">
            <w:pPr>
              <w:rPr>
                <w:b/>
                <w:bCs/>
                <w:sz w:val="18"/>
              </w:rPr>
            </w:pPr>
            <w:r>
              <w:rPr>
                <w:b/>
                <w:bCs/>
                <w:sz w:val="18"/>
              </w:rPr>
              <w:t>Author(s)</w:t>
            </w:r>
          </w:p>
        </w:tc>
        <w:tc>
          <w:tcPr>
            <w:tcW w:w="3354" w:type="dxa"/>
          </w:tcPr>
          <w:p w:rsidR="00D1263D" w:rsidRDefault="00D1263D" w:rsidP="00D1263D">
            <w:pPr>
              <w:rPr>
                <w:b/>
                <w:bCs/>
                <w:sz w:val="18"/>
              </w:rPr>
            </w:pPr>
            <w:r>
              <w:rPr>
                <w:b/>
                <w:bCs/>
                <w:sz w:val="18"/>
              </w:rPr>
              <w:t>Changes</w:t>
            </w:r>
          </w:p>
        </w:tc>
      </w:tr>
      <w:tr w:rsidR="00D1263D" w:rsidTr="00D1263D">
        <w:tc>
          <w:tcPr>
            <w:tcW w:w="540" w:type="dxa"/>
          </w:tcPr>
          <w:p w:rsidR="00D1263D" w:rsidRDefault="00D1263D" w:rsidP="00D1263D">
            <w:pPr>
              <w:rPr>
                <w:sz w:val="18"/>
              </w:rPr>
            </w:pPr>
            <w:r>
              <w:rPr>
                <w:sz w:val="18"/>
              </w:rPr>
              <w:t>0.1</w:t>
            </w:r>
          </w:p>
        </w:tc>
        <w:tc>
          <w:tcPr>
            <w:tcW w:w="1980" w:type="dxa"/>
          </w:tcPr>
          <w:p w:rsidR="00D1263D" w:rsidRDefault="00D1263D" w:rsidP="00D1263D">
            <w:pPr>
              <w:rPr>
                <w:sz w:val="18"/>
              </w:rPr>
            </w:pPr>
            <w:r>
              <w:rPr>
                <w:sz w:val="18"/>
              </w:rPr>
              <w:t>Concept</w:t>
            </w:r>
          </w:p>
        </w:tc>
        <w:tc>
          <w:tcPr>
            <w:tcW w:w="720" w:type="dxa"/>
          </w:tcPr>
          <w:p w:rsidR="00D1263D" w:rsidRDefault="00F72323" w:rsidP="00D1263D">
            <w:pPr>
              <w:rPr>
                <w:sz w:val="18"/>
              </w:rPr>
            </w:pPr>
            <w:r>
              <w:rPr>
                <w:sz w:val="18"/>
              </w:rPr>
              <w:t>04/01</w:t>
            </w:r>
          </w:p>
        </w:tc>
        <w:tc>
          <w:tcPr>
            <w:tcW w:w="1980" w:type="dxa"/>
          </w:tcPr>
          <w:p w:rsidR="00D1263D" w:rsidRDefault="000D7E27" w:rsidP="00D1263D">
            <w:pPr>
              <w:rPr>
                <w:sz w:val="18"/>
              </w:rPr>
            </w:pPr>
            <w:r>
              <w:rPr>
                <w:sz w:val="18"/>
              </w:rPr>
              <w:t>Annika de Graaf</w:t>
            </w:r>
          </w:p>
        </w:tc>
        <w:tc>
          <w:tcPr>
            <w:tcW w:w="3354" w:type="dxa"/>
          </w:tcPr>
          <w:p w:rsidR="00D1263D" w:rsidRDefault="000D7E27" w:rsidP="000D7E27">
            <w:pPr>
              <w:rPr>
                <w:sz w:val="18"/>
              </w:rPr>
            </w:pPr>
            <w:r>
              <w:rPr>
                <w:sz w:val="18"/>
              </w:rPr>
              <w:t>Added all the separate chapters into this one document</w:t>
            </w:r>
          </w:p>
        </w:tc>
      </w:tr>
      <w:tr w:rsidR="00D1263D" w:rsidTr="00D1263D">
        <w:tc>
          <w:tcPr>
            <w:tcW w:w="54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c>
          <w:tcPr>
            <w:tcW w:w="1980" w:type="dxa"/>
          </w:tcPr>
          <w:p w:rsidR="00D1263D" w:rsidRDefault="00D1263D" w:rsidP="00D1263D">
            <w:pPr>
              <w:rPr>
                <w:sz w:val="18"/>
              </w:rPr>
            </w:pPr>
          </w:p>
        </w:tc>
        <w:tc>
          <w:tcPr>
            <w:tcW w:w="3354" w:type="dxa"/>
          </w:tcPr>
          <w:p w:rsidR="00D1263D" w:rsidRDefault="00D1263D" w:rsidP="00D1263D">
            <w:pPr>
              <w:rPr>
                <w:sz w:val="18"/>
              </w:rPr>
            </w:pPr>
          </w:p>
        </w:tc>
      </w:tr>
      <w:tr w:rsidR="00D1263D" w:rsidTr="00D1263D">
        <w:tc>
          <w:tcPr>
            <w:tcW w:w="54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c>
          <w:tcPr>
            <w:tcW w:w="1980" w:type="dxa"/>
          </w:tcPr>
          <w:p w:rsidR="00D1263D" w:rsidRDefault="00D1263D" w:rsidP="00D1263D">
            <w:pPr>
              <w:rPr>
                <w:sz w:val="18"/>
              </w:rPr>
            </w:pPr>
          </w:p>
        </w:tc>
        <w:tc>
          <w:tcPr>
            <w:tcW w:w="3354" w:type="dxa"/>
          </w:tcPr>
          <w:p w:rsidR="00D1263D" w:rsidRDefault="00D1263D" w:rsidP="00D1263D">
            <w:pPr>
              <w:rPr>
                <w:sz w:val="18"/>
              </w:rPr>
            </w:pPr>
          </w:p>
        </w:tc>
      </w:tr>
    </w:tbl>
    <w:p w:rsidR="00D1263D" w:rsidRPr="000D7E27" w:rsidRDefault="00D1263D" w:rsidP="00D1263D">
      <w:pPr>
        <w:pStyle w:val="TOC1"/>
        <w:rPr>
          <w:lang w:val="en-GB"/>
        </w:rPr>
      </w:pPr>
    </w:p>
    <w:p w:rsidR="00D1263D" w:rsidRPr="004967D8" w:rsidRDefault="00D1263D" w:rsidP="00D1263D">
      <w:pPr>
        <w:rPr>
          <w:b/>
          <w:bCs/>
          <w:sz w:val="24"/>
          <w:lang w:val="en-US"/>
        </w:rPr>
      </w:pPr>
      <w:r>
        <w:rPr>
          <w:b/>
          <w:bCs/>
          <w:sz w:val="24"/>
        </w:rPr>
        <w:t>Approval</w:t>
      </w:r>
    </w:p>
    <w:tbl>
      <w:tblPr>
        <w:tblW w:w="864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40"/>
        <w:gridCol w:w="1980"/>
        <w:gridCol w:w="720"/>
        <w:gridCol w:w="1980"/>
        <w:gridCol w:w="720"/>
        <w:gridCol w:w="1980"/>
        <w:gridCol w:w="720"/>
      </w:tblGrid>
      <w:tr w:rsidR="00D1263D" w:rsidTr="00D1263D">
        <w:trPr>
          <w:cantSplit/>
        </w:trPr>
        <w:tc>
          <w:tcPr>
            <w:tcW w:w="540" w:type="dxa"/>
          </w:tcPr>
          <w:p w:rsidR="00D1263D" w:rsidRPr="004967D8" w:rsidRDefault="00D1263D" w:rsidP="00D1263D">
            <w:pPr>
              <w:rPr>
                <w:b/>
                <w:bCs/>
                <w:sz w:val="18"/>
              </w:rPr>
            </w:pPr>
          </w:p>
        </w:tc>
        <w:tc>
          <w:tcPr>
            <w:tcW w:w="2700" w:type="dxa"/>
            <w:gridSpan w:val="2"/>
          </w:tcPr>
          <w:p w:rsidR="00D1263D" w:rsidRDefault="00D1263D" w:rsidP="00D1263D">
            <w:pPr>
              <w:jc w:val="center"/>
              <w:rPr>
                <w:b/>
                <w:bCs/>
                <w:sz w:val="18"/>
              </w:rPr>
            </w:pPr>
            <w:r>
              <w:rPr>
                <w:b/>
                <w:bCs/>
                <w:sz w:val="18"/>
              </w:rPr>
              <w:t>Carried out by</w:t>
            </w:r>
          </w:p>
        </w:tc>
        <w:tc>
          <w:tcPr>
            <w:tcW w:w="2700" w:type="dxa"/>
            <w:gridSpan w:val="2"/>
          </w:tcPr>
          <w:p w:rsidR="00D1263D" w:rsidRDefault="00D1263D" w:rsidP="00D1263D">
            <w:pPr>
              <w:jc w:val="center"/>
              <w:rPr>
                <w:b/>
                <w:bCs/>
                <w:sz w:val="18"/>
              </w:rPr>
            </w:pPr>
            <w:r>
              <w:rPr>
                <w:b/>
                <w:bCs/>
                <w:sz w:val="18"/>
              </w:rPr>
              <w:t>Checked</w:t>
            </w:r>
          </w:p>
        </w:tc>
        <w:tc>
          <w:tcPr>
            <w:tcW w:w="2700" w:type="dxa"/>
            <w:gridSpan w:val="2"/>
          </w:tcPr>
          <w:p w:rsidR="00D1263D" w:rsidRDefault="00D1263D" w:rsidP="00D1263D">
            <w:pPr>
              <w:jc w:val="center"/>
              <w:rPr>
                <w:b/>
                <w:bCs/>
                <w:sz w:val="18"/>
              </w:rPr>
            </w:pPr>
            <w:r>
              <w:rPr>
                <w:b/>
                <w:bCs/>
                <w:sz w:val="18"/>
              </w:rPr>
              <w:t>Approved</w:t>
            </w:r>
          </w:p>
        </w:tc>
      </w:tr>
      <w:tr w:rsidR="00D1263D" w:rsidTr="00D1263D">
        <w:tc>
          <w:tcPr>
            <w:tcW w:w="540" w:type="dxa"/>
          </w:tcPr>
          <w:p w:rsidR="00D1263D" w:rsidRDefault="00D1263D" w:rsidP="00D1263D">
            <w:pPr>
              <w:rPr>
                <w:b/>
                <w:bCs/>
                <w:sz w:val="18"/>
              </w:rPr>
            </w:pPr>
            <w:r>
              <w:rPr>
                <w:b/>
                <w:bCs/>
                <w:sz w:val="18"/>
              </w:rPr>
              <w:t>Ver.</w:t>
            </w:r>
          </w:p>
        </w:tc>
        <w:tc>
          <w:tcPr>
            <w:tcW w:w="1980" w:type="dxa"/>
          </w:tcPr>
          <w:p w:rsidR="00D1263D" w:rsidRDefault="00D1263D" w:rsidP="00D1263D">
            <w:pPr>
              <w:rPr>
                <w:b/>
                <w:bCs/>
                <w:sz w:val="18"/>
              </w:rPr>
            </w:pPr>
            <w:r>
              <w:rPr>
                <w:b/>
                <w:bCs/>
                <w:sz w:val="18"/>
              </w:rPr>
              <w:t>Name</w:t>
            </w:r>
          </w:p>
        </w:tc>
        <w:tc>
          <w:tcPr>
            <w:tcW w:w="720" w:type="dxa"/>
          </w:tcPr>
          <w:p w:rsidR="00D1263D" w:rsidRDefault="00D1263D" w:rsidP="00D1263D">
            <w:pPr>
              <w:rPr>
                <w:b/>
                <w:bCs/>
                <w:sz w:val="18"/>
              </w:rPr>
            </w:pPr>
            <w:r>
              <w:rPr>
                <w:b/>
                <w:bCs/>
                <w:sz w:val="18"/>
              </w:rPr>
              <w:t>Date</w:t>
            </w:r>
          </w:p>
        </w:tc>
        <w:tc>
          <w:tcPr>
            <w:tcW w:w="1980" w:type="dxa"/>
          </w:tcPr>
          <w:p w:rsidR="00D1263D" w:rsidRDefault="00D1263D" w:rsidP="00D1263D">
            <w:pPr>
              <w:rPr>
                <w:b/>
                <w:bCs/>
                <w:sz w:val="18"/>
              </w:rPr>
            </w:pPr>
            <w:r>
              <w:rPr>
                <w:b/>
                <w:bCs/>
                <w:sz w:val="18"/>
              </w:rPr>
              <w:t>Name</w:t>
            </w:r>
          </w:p>
        </w:tc>
        <w:tc>
          <w:tcPr>
            <w:tcW w:w="720" w:type="dxa"/>
          </w:tcPr>
          <w:p w:rsidR="00D1263D" w:rsidRDefault="00D1263D" w:rsidP="00D1263D">
            <w:pPr>
              <w:rPr>
                <w:b/>
                <w:bCs/>
                <w:sz w:val="18"/>
              </w:rPr>
            </w:pPr>
            <w:r>
              <w:rPr>
                <w:b/>
                <w:bCs/>
                <w:sz w:val="18"/>
              </w:rPr>
              <w:t>Date</w:t>
            </w:r>
          </w:p>
        </w:tc>
        <w:tc>
          <w:tcPr>
            <w:tcW w:w="1980" w:type="dxa"/>
          </w:tcPr>
          <w:p w:rsidR="00D1263D" w:rsidRDefault="00D1263D" w:rsidP="00D1263D">
            <w:pPr>
              <w:rPr>
                <w:b/>
                <w:bCs/>
                <w:sz w:val="18"/>
              </w:rPr>
            </w:pPr>
            <w:r>
              <w:rPr>
                <w:b/>
                <w:bCs/>
                <w:sz w:val="18"/>
              </w:rPr>
              <w:t>Name</w:t>
            </w:r>
          </w:p>
        </w:tc>
        <w:tc>
          <w:tcPr>
            <w:tcW w:w="720" w:type="dxa"/>
          </w:tcPr>
          <w:p w:rsidR="00D1263D" w:rsidRDefault="00D1263D" w:rsidP="00D1263D">
            <w:pPr>
              <w:rPr>
                <w:b/>
                <w:bCs/>
                <w:sz w:val="18"/>
              </w:rPr>
            </w:pPr>
            <w:r>
              <w:rPr>
                <w:b/>
                <w:bCs/>
                <w:sz w:val="18"/>
              </w:rPr>
              <w:t>Date</w:t>
            </w:r>
          </w:p>
        </w:tc>
      </w:tr>
      <w:tr w:rsidR="00D1263D" w:rsidTr="00D1263D">
        <w:tc>
          <w:tcPr>
            <w:tcW w:w="54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r>
      <w:tr w:rsidR="00D1263D" w:rsidTr="00D1263D">
        <w:tc>
          <w:tcPr>
            <w:tcW w:w="54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c>
          <w:tcPr>
            <w:tcW w:w="1980" w:type="dxa"/>
          </w:tcPr>
          <w:p w:rsidR="00D1263D" w:rsidRDefault="00D1263D" w:rsidP="00D1263D">
            <w:pPr>
              <w:pStyle w:val="Footer"/>
              <w:tabs>
                <w:tab w:val="clear" w:pos="4153"/>
                <w:tab w:val="clear" w:pos="8505"/>
              </w:tabs>
            </w:pPr>
          </w:p>
        </w:tc>
        <w:tc>
          <w:tcPr>
            <w:tcW w:w="72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r>
      <w:tr w:rsidR="00D1263D" w:rsidTr="00D1263D">
        <w:tc>
          <w:tcPr>
            <w:tcW w:w="54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c>
          <w:tcPr>
            <w:tcW w:w="1980" w:type="dxa"/>
          </w:tcPr>
          <w:p w:rsidR="00D1263D" w:rsidRDefault="00D1263D" w:rsidP="00D1263D">
            <w:pPr>
              <w:rPr>
                <w:sz w:val="18"/>
              </w:rPr>
            </w:pPr>
          </w:p>
        </w:tc>
        <w:tc>
          <w:tcPr>
            <w:tcW w:w="720" w:type="dxa"/>
          </w:tcPr>
          <w:p w:rsidR="00D1263D" w:rsidRDefault="00D1263D" w:rsidP="00D1263D">
            <w:pPr>
              <w:rPr>
                <w:sz w:val="18"/>
              </w:rPr>
            </w:pPr>
          </w:p>
        </w:tc>
      </w:tr>
    </w:tbl>
    <w:p w:rsidR="00D1263D" w:rsidRDefault="00D1263D" w:rsidP="00D1263D">
      <w:pPr>
        <w:pStyle w:val="TOC1"/>
      </w:pPr>
    </w:p>
    <w:bookmarkEnd w:id="0"/>
    <w:bookmarkEnd w:id="1"/>
    <w:bookmarkEnd w:id="2"/>
    <w:bookmarkEnd w:id="3"/>
    <w:bookmarkEnd w:id="4"/>
    <w:bookmarkEnd w:id="5"/>
    <w:bookmarkEnd w:id="6"/>
    <w:bookmarkEnd w:id="7"/>
    <w:p w:rsidR="00D1263D" w:rsidRDefault="00D1263D" w:rsidP="00D1263D">
      <w:pPr>
        <w:pStyle w:val="Headingzondernummering"/>
      </w:pPr>
      <w:r>
        <w:lastRenderedPageBreak/>
        <w:t>Summary</w:t>
      </w:r>
    </w:p>
    <w:p w:rsidR="00D1263D" w:rsidRPr="00E07D31" w:rsidRDefault="000D7E27" w:rsidP="000D7E27">
      <w:pPr>
        <w:rPr>
          <w:rFonts w:ascii="Arial" w:hAnsi="Arial" w:cs="Arial"/>
        </w:rPr>
      </w:pPr>
      <w:r>
        <w:rPr>
          <w:lang w:val="en-US"/>
        </w:rPr>
        <w:t xml:space="preserve">This document contains information on the working of the product and its separate units. Aside from the working of the product, this document describes how the product was build and how it can be changed if needed to fit </w:t>
      </w:r>
      <w:proofErr w:type="spellStart"/>
      <w:r>
        <w:rPr>
          <w:lang w:val="en-US"/>
        </w:rPr>
        <w:t>Plaintech’s</w:t>
      </w:r>
      <w:proofErr w:type="spellEnd"/>
      <w:r>
        <w:rPr>
          <w:lang w:val="en-US"/>
        </w:rPr>
        <w:t xml:space="preserve"> needs. Each chapter will describe a certain part of unit of the system.</w:t>
      </w:r>
    </w:p>
    <w:p w:rsidR="00D1263D" w:rsidRPr="00E07D31" w:rsidRDefault="00D1263D" w:rsidP="00D1263D"/>
    <w:p w:rsidR="00D1263D" w:rsidRPr="000D7E27" w:rsidRDefault="00D1263D" w:rsidP="00D1263D">
      <w:pPr>
        <w:pStyle w:val="Headingzondernummering"/>
        <w:rPr>
          <w:lang w:val="en-GB"/>
        </w:rPr>
      </w:pPr>
      <w:r w:rsidRPr="000D7E27">
        <w:rPr>
          <w:lang w:val="en-GB"/>
        </w:rPr>
        <w:lastRenderedPageBreak/>
        <w:t>Table of Contents</w:t>
      </w:r>
    </w:p>
    <w:p w:rsidR="00D1263D" w:rsidRDefault="00D1263D" w:rsidP="00D1263D">
      <w:pPr>
        <w:pStyle w:val="TOC1"/>
        <w:tabs>
          <w:tab w:val="left" w:pos="423"/>
          <w:tab w:val="right" w:leader="dot" w:pos="8494"/>
        </w:tabs>
        <w:rPr>
          <w:rFonts w:asciiTheme="minorHAnsi" w:eastAsiaTheme="minorEastAsia" w:hAnsiTheme="minorHAnsi" w:cstheme="minorBidi"/>
          <w:noProof/>
          <w:sz w:val="24"/>
          <w:lang w:val="en-US" w:eastAsia="ja-JP"/>
        </w:rPr>
      </w:pPr>
      <w:r>
        <w:fldChar w:fldCharType="begin"/>
      </w:r>
      <w:r w:rsidRPr="000D7E27">
        <w:rPr>
          <w:lang w:val="en-GB"/>
        </w:rPr>
        <w:instrText xml:space="preserve"> TOC \o "3-3" \h \z \t "Heading 1;1;Heading 2;2" </w:instrText>
      </w:r>
      <w:r>
        <w:fldChar w:fldCharType="separate"/>
      </w:r>
      <w:r>
        <w:fldChar w:fldCharType="begin"/>
      </w:r>
      <w:r w:rsidRPr="00C10E3E">
        <w:rPr>
          <w:lang w:val="en-GB"/>
        </w:rPr>
        <w:instrText xml:space="preserve"> TOC \o "3-3" \h \z \t "Heading 1;1;Heading 2;2" </w:instrText>
      </w:r>
      <w:r>
        <w:fldChar w:fldCharType="separate"/>
      </w:r>
      <w:r w:rsidRPr="00C10E3E">
        <w:rPr>
          <w:noProof/>
          <w:lang w:val="en-GB"/>
        </w:rPr>
        <w:t>1.</w:t>
      </w:r>
      <w:r>
        <w:rPr>
          <w:rFonts w:asciiTheme="minorHAnsi" w:eastAsiaTheme="minorEastAsia" w:hAnsiTheme="minorHAnsi" w:cstheme="minorBidi"/>
          <w:noProof/>
          <w:sz w:val="24"/>
          <w:lang w:val="en-US" w:eastAsia="ja-JP"/>
        </w:rPr>
        <w:tab/>
      </w:r>
      <w:r w:rsidRPr="00C10E3E">
        <w:rPr>
          <w:noProof/>
          <w:lang w:val="en-GB"/>
        </w:rPr>
        <w:t>Introduction</w:t>
      </w:r>
      <w:r w:rsidRPr="00C10E3E">
        <w:rPr>
          <w:noProof/>
          <w:lang w:val="en-GB"/>
        </w:rPr>
        <w:tab/>
      </w:r>
      <w:r>
        <w:rPr>
          <w:noProof/>
        </w:rPr>
        <w:fldChar w:fldCharType="begin"/>
      </w:r>
      <w:r w:rsidRPr="00C10E3E">
        <w:rPr>
          <w:noProof/>
          <w:lang w:val="en-GB"/>
        </w:rPr>
        <w:instrText xml:space="preserve"> PAGEREF _Toc272754609 \h </w:instrText>
      </w:r>
      <w:r>
        <w:rPr>
          <w:noProof/>
        </w:rPr>
      </w:r>
      <w:r>
        <w:rPr>
          <w:noProof/>
        </w:rPr>
        <w:fldChar w:fldCharType="separate"/>
      </w:r>
      <w:r w:rsidRPr="00C10E3E">
        <w:rPr>
          <w:noProof/>
          <w:lang w:val="en-GB"/>
        </w:rPr>
        <w:t>4</w:t>
      </w:r>
      <w:r>
        <w:rPr>
          <w:noProof/>
        </w:rPr>
        <w:fldChar w:fldCharType="end"/>
      </w:r>
    </w:p>
    <w:p w:rsidR="00D1263D" w:rsidRDefault="00D1263D" w:rsidP="00D1263D">
      <w:pPr>
        <w:pStyle w:val="TOC1"/>
        <w:tabs>
          <w:tab w:val="left" w:pos="423"/>
          <w:tab w:val="right" w:leader="dot" w:pos="8494"/>
        </w:tabs>
        <w:rPr>
          <w:rFonts w:asciiTheme="minorHAnsi" w:eastAsiaTheme="minorEastAsia" w:hAnsiTheme="minorHAnsi" w:cstheme="minorBidi"/>
          <w:noProof/>
          <w:sz w:val="24"/>
          <w:lang w:val="en-US" w:eastAsia="ja-JP"/>
        </w:rPr>
      </w:pPr>
      <w:r w:rsidRPr="00C10E3E">
        <w:rPr>
          <w:noProof/>
          <w:lang w:val="en-GB"/>
        </w:rPr>
        <w:t>2.</w:t>
      </w:r>
      <w:r>
        <w:rPr>
          <w:rFonts w:asciiTheme="minorHAnsi" w:eastAsiaTheme="minorEastAsia" w:hAnsiTheme="minorHAnsi" w:cstheme="minorBidi"/>
          <w:noProof/>
          <w:sz w:val="24"/>
          <w:lang w:val="en-US" w:eastAsia="ja-JP"/>
        </w:rPr>
        <w:tab/>
      </w:r>
      <w:r w:rsidR="00F939AF">
        <w:rPr>
          <w:noProof/>
          <w:lang w:val="en-GB"/>
        </w:rPr>
        <w:t>Basic Server Installation</w:t>
      </w:r>
      <w:r w:rsidRPr="00C10E3E">
        <w:rPr>
          <w:noProof/>
          <w:lang w:val="en-GB"/>
        </w:rPr>
        <w:tab/>
      </w:r>
      <w:r>
        <w:rPr>
          <w:noProof/>
        </w:rPr>
        <w:fldChar w:fldCharType="begin"/>
      </w:r>
      <w:r w:rsidRPr="00C10E3E">
        <w:rPr>
          <w:noProof/>
          <w:lang w:val="en-GB"/>
        </w:rPr>
        <w:instrText xml:space="preserve"> PAGEREF _Toc272754614 \h </w:instrText>
      </w:r>
      <w:r>
        <w:rPr>
          <w:noProof/>
        </w:rPr>
      </w:r>
      <w:r>
        <w:rPr>
          <w:noProof/>
        </w:rPr>
        <w:fldChar w:fldCharType="separate"/>
      </w:r>
      <w:r w:rsidRPr="00C10E3E">
        <w:rPr>
          <w:noProof/>
          <w:lang w:val="en-GB"/>
        </w:rPr>
        <w:t>5</w:t>
      </w:r>
      <w:r>
        <w:rPr>
          <w:noProof/>
        </w:rPr>
        <w:fldChar w:fldCharType="end"/>
      </w:r>
    </w:p>
    <w:p w:rsidR="00D1263D" w:rsidRDefault="00D1263D" w:rsidP="00D1263D">
      <w:pPr>
        <w:pStyle w:val="TOC2"/>
        <w:tabs>
          <w:tab w:val="left" w:pos="766"/>
          <w:tab w:val="right" w:leader="dot" w:pos="8494"/>
        </w:tabs>
        <w:rPr>
          <w:rFonts w:asciiTheme="minorHAnsi" w:eastAsiaTheme="minorEastAsia" w:hAnsiTheme="minorHAnsi" w:cstheme="minorBidi"/>
          <w:noProof/>
          <w:sz w:val="24"/>
          <w:lang w:val="en-US" w:eastAsia="ja-JP"/>
        </w:rPr>
      </w:pPr>
      <w:r w:rsidRPr="001754FD">
        <w:rPr>
          <w:noProof/>
          <w:lang w:val="en-GB"/>
        </w:rPr>
        <w:t>2.1</w:t>
      </w:r>
      <w:r>
        <w:rPr>
          <w:rFonts w:asciiTheme="minorHAnsi" w:eastAsiaTheme="minorEastAsia" w:hAnsiTheme="minorHAnsi" w:cstheme="minorBidi"/>
          <w:noProof/>
          <w:sz w:val="24"/>
          <w:lang w:val="en-US" w:eastAsia="ja-JP"/>
        </w:rPr>
        <w:tab/>
      </w:r>
      <w:r w:rsidR="00995504">
        <w:rPr>
          <w:noProof/>
          <w:lang w:val="en-GB"/>
        </w:rPr>
        <w:t>Ope</w:t>
      </w:r>
      <w:r w:rsidR="00F939AF">
        <w:rPr>
          <w:noProof/>
          <w:lang w:val="en-GB"/>
        </w:rPr>
        <w:t>rating System Installation</w:t>
      </w:r>
      <w:r w:rsidRPr="00C10E3E">
        <w:rPr>
          <w:noProof/>
          <w:lang w:val="en-GB"/>
        </w:rPr>
        <w:tab/>
      </w:r>
      <w:r>
        <w:rPr>
          <w:noProof/>
        </w:rPr>
        <w:fldChar w:fldCharType="begin"/>
      </w:r>
      <w:r w:rsidRPr="00C10E3E">
        <w:rPr>
          <w:noProof/>
          <w:lang w:val="en-GB"/>
        </w:rPr>
        <w:instrText xml:space="preserve"> PAGEREF _Toc272754615 \h </w:instrText>
      </w:r>
      <w:r>
        <w:rPr>
          <w:noProof/>
        </w:rPr>
      </w:r>
      <w:r>
        <w:rPr>
          <w:noProof/>
        </w:rPr>
        <w:fldChar w:fldCharType="separate"/>
      </w:r>
      <w:r w:rsidRPr="00C10E3E">
        <w:rPr>
          <w:noProof/>
          <w:lang w:val="en-GB"/>
        </w:rPr>
        <w:t>5</w:t>
      </w:r>
      <w:r>
        <w:rPr>
          <w:noProof/>
        </w:rPr>
        <w:fldChar w:fldCharType="end"/>
      </w:r>
    </w:p>
    <w:p w:rsidR="00D1263D" w:rsidRDefault="00D1263D" w:rsidP="00D1263D">
      <w:pPr>
        <w:pStyle w:val="TOC2"/>
        <w:tabs>
          <w:tab w:val="left" w:pos="766"/>
          <w:tab w:val="right" w:leader="dot" w:pos="8494"/>
        </w:tabs>
        <w:rPr>
          <w:noProof/>
        </w:rPr>
      </w:pPr>
      <w:r w:rsidRPr="00C10E3E">
        <w:rPr>
          <w:noProof/>
          <w:lang w:val="en-GB"/>
        </w:rPr>
        <w:t>2.2</w:t>
      </w:r>
      <w:r>
        <w:rPr>
          <w:rFonts w:asciiTheme="minorHAnsi" w:eastAsiaTheme="minorEastAsia" w:hAnsiTheme="minorHAnsi" w:cstheme="minorBidi"/>
          <w:noProof/>
          <w:sz w:val="24"/>
          <w:lang w:val="en-US" w:eastAsia="ja-JP"/>
        </w:rPr>
        <w:tab/>
      </w:r>
      <w:r w:rsidR="00995504">
        <w:rPr>
          <w:noProof/>
          <w:lang w:val="en-GB"/>
        </w:rPr>
        <w:t>Default Services Installation</w:t>
      </w:r>
      <w:r w:rsidR="00F939AF">
        <w:rPr>
          <w:noProof/>
          <w:lang w:val="en-GB"/>
        </w:rPr>
        <w:t xml:space="preserve"> and Optimisation</w:t>
      </w:r>
      <w:r w:rsidRPr="00C10E3E">
        <w:rPr>
          <w:noProof/>
          <w:lang w:val="en-GB"/>
        </w:rPr>
        <w:tab/>
      </w:r>
      <w:r w:rsidR="00C948C3">
        <w:rPr>
          <w:noProof/>
        </w:rPr>
        <w:t>9</w:t>
      </w:r>
    </w:p>
    <w:p w:rsidR="00995504" w:rsidRPr="00995504" w:rsidRDefault="00995504" w:rsidP="00995504">
      <w:pPr>
        <w:pStyle w:val="TOC3"/>
        <w:tabs>
          <w:tab w:val="left" w:pos="1169"/>
          <w:tab w:val="right" w:leader="dot" w:pos="8494"/>
        </w:tabs>
        <w:rPr>
          <w:rFonts w:asciiTheme="minorHAnsi" w:eastAsiaTheme="minorEastAsia" w:hAnsiTheme="minorHAnsi" w:cstheme="minorBidi"/>
          <w:noProof/>
          <w:sz w:val="24"/>
          <w:lang w:val="en-US" w:eastAsia="ja-JP"/>
        </w:rPr>
      </w:pPr>
      <w:r>
        <w:rPr>
          <w:noProof/>
          <w:lang w:val="en-GB"/>
        </w:rPr>
        <w:t>2.2</w:t>
      </w:r>
      <w:r w:rsidRPr="001754FD">
        <w:rPr>
          <w:noProof/>
          <w:lang w:val="en-GB"/>
        </w:rPr>
        <w:t>.1</w:t>
      </w:r>
      <w:r>
        <w:rPr>
          <w:rFonts w:asciiTheme="minorHAnsi" w:eastAsiaTheme="minorEastAsia" w:hAnsiTheme="minorHAnsi" w:cstheme="minorBidi"/>
          <w:noProof/>
          <w:sz w:val="24"/>
          <w:lang w:val="en-US" w:eastAsia="ja-JP"/>
        </w:rPr>
        <w:tab/>
      </w:r>
      <w:r>
        <w:rPr>
          <w:noProof/>
          <w:lang w:val="en-GB"/>
        </w:rPr>
        <w:t>Accessing Server: PuTTY</w:t>
      </w:r>
      <w:r w:rsidRPr="00C10E3E">
        <w:rPr>
          <w:noProof/>
          <w:lang w:val="en-GB"/>
        </w:rPr>
        <w:tab/>
      </w:r>
      <w:r w:rsidR="00C948C3">
        <w:rPr>
          <w:noProof/>
          <w:lang w:val="en-GB"/>
        </w:rPr>
        <w:t>9</w:t>
      </w:r>
    </w:p>
    <w:p w:rsidR="00995504" w:rsidRPr="00995504" w:rsidRDefault="00995504" w:rsidP="00995504">
      <w:pPr>
        <w:pStyle w:val="TOC3"/>
        <w:tabs>
          <w:tab w:val="left" w:pos="1169"/>
          <w:tab w:val="right" w:leader="dot" w:pos="8494"/>
        </w:tabs>
        <w:rPr>
          <w:rFonts w:asciiTheme="minorHAnsi" w:eastAsiaTheme="minorEastAsia" w:hAnsiTheme="minorHAnsi" w:cstheme="minorBidi"/>
          <w:noProof/>
          <w:sz w:val="24"/>
          <w:lang w:val="en-US" w:eastAsia="ja-JP"/>
        </w:rPr>
      </w:pPr>
      <w:r>
        <w:rPr>
          <w:noProof/>
          <w:lang w:val="en-GB"/>
        </w:rPr>
        <w:t>2.2</w:t>
      </w:r>
      <w:r w:rsidR="00F939AF">
        <w:rPr>
          <w:noProof/>
          <w:lang w:val="en-GB"/>
        </w:rPr>
        <w:t>.2</w:t>
      </w:r>
      <w:r>
        <w:rPr>
          <w:rFonts w:asciiTheme="minorHAnsi" w:eastAsiaTheme="minorEastAsia" w:hAnsiTheme="minorHAnsi" w:cstheme="minorBidi"/>
          <w:noProof/>
          <w:sz w:val="24"/>
          <w:lang w:val="en-US" w:eastAsia="ja-JP"/>
        </w:rPr>
        <w:tab/>
      </w:r>
      <w:r>
        <w:rPr>
          <w:noProof/>
          <w:lang w:val="en-GB"/>
        </w:rPr>
        <w:t>Installing and Optimising MySQL</w:t>
      </w:r>
      <w:r w:rsidRPr="00C10E3E">
        <w:rPr>
          <w:noProof/>
          <w:lang w:val="en-GB"/>
        </w:rPr>
        <w:tab/>
      </w:r>
      <w:r w:rsidR="00C948C3">
        <w:rPr>
          <w:noProof/>
          <w:lang w:val="en-GB"/>
        </w:rPr>
        <w:t>10</w:t>
      </w:r>
    </w:p>
    <w:p w:rsidR="00995504" w:rsidRPr="00995504" w:rsidRDefault="00995504" w:rsidP="00995504">
      <w:pPr>
        <w:pStyle w:val="TOC3"/>
        <w:tabs>
          <w:tab w:val="left" w:pos="1169"/>
          <w:tab w:val="right" w:leader="dot" w:pos="8494"/>
        </w:tabs>
        <w:rPr>
          <w:rFonts w:asciiTheme="minorHAnsi" w:eastAsiaTheme="minorEastAsia" w:hAnsiTheme="minorHAnsi" w:cstheme="minorBidi"/>
          <w:noProof/>
          <w:sz w:val="24"/>
          <w:lang w:val="en-US" w:eastAsia="ja-JP"/>
        </w:rPr>
      </w:pPr>
      <w:r>
        <w:rPr>
          <w:noProof/>
          <w:lang w:val="en-GB"/>
        </w:rPr>
        <w:t>2.2</w:t>
      </w:r>
      <w:r w:rsidR="00F939AF">
        <w:rPr>
          <w:noProof/>
          <w:lang w:val="en-GB"/>
        </w:rPr>
        <w:t>.3</w:t>
      </w:r>
      <w:r>
        <w:rPr>
          <w:rFonts w:asciiTheme="minorHAnsi" w:eastAsiaTheme="minorEastAsia" w:hAnsiTheme="minorHAnsi" w:cstheme="minorBidi"/>
          <w:noProof/>
          <w:sz w:val="24"/>
          <w:lang w:val="en-US" w:eastAsia="ja-JP"/>
        </w:rPr>
        <w:tab/>
      </w:r>
      <w:r w:rsidR="00F939AF">
        <w:rPr>
          <w:noProof/>
          <w:lang w:val="en-GB"/>
        </w:rPr>
        <w:t>Installing and Optimising Apache2</w:t>
      </w:r>
      <w:r w:rsidR="002A458F">
        <w:rPr>
          <w:noProof/>
          <w:lang w:val="en-GB"/>
        </w:rPr>
        <w:tab/>
        <w:t>11</w:t>
      </w:r>
    </w:p>
    <w:p w:rsidR="00F939AF" w:rsidRPr="00F939AF" w:rsidRDefault="00F939AF" w:rsidP="00F939AF">
      <w:pPr>
        <w:pStyle w:val="TOC2"/>
        <w:tabs>
          <w:tab w:val="left" w:pos="766"/>
          <w:tab w:val="right" w:leader="dot" w:pos="8494"/>
        </w:tabs>
        <w:rPr>
          <w:noProof/>
          <w:lang w:val="en-GB"/>
        </w:rPr>
      </w:pPr>
      <w:r>
        <w:rPr>
          <w:noProof/>
          <w:lang w:val="en-GB"/>
        </w:rPr>
        <w:t>2.3</w:t>
      </w:r>
      <w:r>
        <w:rPr>
          <w:rFonts w:asciiTheme="minorHAnsi" w:eastAsiaTheme="minorEastAsia" w:hAnsiTheme="minorHAnsi" w:cstheme="minorBidi"/>
          <w:noProof/>
          <w:sz w:val="24"/>
          <w:lang w:val="en-US" w:eastAsia="ja-JP"/>
        </w:rPr>
        <w:tab/>
      </w:r>
      <w:r>
        <w:rPr>
          <w:noProof/>
          <w:lang w:val="en-GB"/>
        </w:rPr>
        <w:t>Libvirt and KVM</w:t>
      </w:r>
      <w:r w:rsidRPr="00C10E3E">
        <w:rPr>
          <w:noProof/>
          <w:lang w:val="en-GB"/>
        </w:rPr>
        <w:tab/>
      </w:r>
      <w:r w:rsidR="00C948C3">
        <w:rPr>
          <w:noProof/>
          <w:lang w:val="en-GB"/>
        </w:rPr>
        <w:t>11</w:t>
      </w:r>
      <w:r>
        <w:rPr>
          <w:noProof/>
          <w:lang w:val="en-GB"/>
        </w:rPr>
        <w:t xml:space="preserve"> </w:t>
      </w:r>
    </w:p>
    <w:p w:rsidR="00F939AF" w:rsidRPr="00995504" w:rsidRDefault="00F939AF" w:rsidP="00F939AF">
      <w:pPr>
        <w:pStyle w:val="TOC3"/>
        <w:tabs>
          <w:tab w:val="left" w:pos="1169"/>
          <w:tab w:val="right" w:leader="dot" w:pos="8494"/>
        </w:tabs>
        <w:rPr>
          <w:rFonts w:asciiTheme="minorHAnsi" w:eastAsiaTheme="minorEastAsia" w:hAnsiTheme="minorHAnsi" w:cstheme="minorBidi"/>
          <w:noProof/>
          <w:sz w:val="24"/>
          <w:lang w:val="en-US" w:eastAsia="ja-JP"/>
        </w:rPr>
      </w:pPr>
      <w:r>
        <w:rPr>
          <w:noProof/>
          <w:lang w:val="en-GB"/>
        </w:rPr>
        <w:t>2.3</w:t>
      </w:r>
      <w:r w:rsidRPr="001754FD">
        <w:rPr>
          <w:noProof/>
          <w:lang w:val="en-GB"/>
        </w:rPr>
        <w:t>.1</w:t>
      </w:r>
      <w:r>
        <w:rPr>
          <w:rFonts w:asciiTheme="minorHAnsi" w:eastAsiaTheme="minorEastAsia" w:hAnsiTheme="minorHAnsi" w:cstheme="minorBidi"/>
          <w:noProof/>
          <w:sz w:val="24"/>
          <w:lang w:val="en-US" w:eastAsia="ja-JP"/>
        </w:rPr>
        <w:tab/>
      </w:r>
      <w:r>
        <w:rPr>
          <w:noProof/>
          <w:lang w:val="en-GB"/>
        </w:rPr>
        <w:t>Default Installation</w:t>
      </w:r>
      <w:r w:rsidRPr="00C10E3E">
        <w:rPr>
          <w:noProof/>
          <w:lang w:val="en-GB"/>
        </w:rPr>
        <w:tab/>
      </w:r>
      <w:r w:rsidR="00C948C3">
        <w:rPr>
          <w:noProof/>
          <w:lang w:val="en-GB"/>
        </w:rPr>
        <w:t>11</w:t>
      </w:r>
    </w:p>
    <w:p w:rsidR="00F939AF" w:rsidRPr="00995504" w:rsidRDefault="00F939AF" w:rsidP="00F939AF">
      <w:pPr>
        <w:pStyle w:val="TOC3"/>
        <w:tabs>
          <w:tab w:val="left" w:pos="1169"/>
          <w:tab w:val="right" w:leader="dot" w:pos="8494"/>
        </w:tabs>
        <w:rPr>
          <w:rFonts w:asciiTheme="minorHAnsi" w:eastAsiaTheme="minorEastAsia" w:hAnsiTheme="minorHAnsi" w:cstheme="minorBidi"/>
          <w:noProof/>
          <w:sz w:val="24"/>
          <w:lang w:val="en-US" w:eastAsia="ja-JP"/>
        </w:rPr>
      </w:pPr>
      <w:r>
        <w:rPr>
          <w:noProof/>
          <w:lang w:val="en-GB"/>
        </w:rPr>
        <w:t>2.3.2</w:t>
      </w:r>
      <w:r>
        <w:rPr>
          <w:rFonts w:asciiTheme="minorHAnsi" w:eastAsiaTheme="minorEastAsia" w:hAnsiTheme="minorHAnsi" w:cstheme="minorBidi"/>
          <w:noProof/>
          <w:sz w:val="24"/>
          <w:lang w:val="en-US" w:eastAsia="ja-JP"/>
        </w:rPr>
        <w:tab/>
      </w:r>
      <w:r>
        <w:rPr>
          <w:noProof/>
          <w:lang w:val="en-GB"/>
        </w:rPr>
        <w:t>Network Bridging</w:t>
      </w:r>
      <w:r w:rsidRPr="00C10E3E">
        <w:rPr>
          <w:noProof/>
          <w:lang w:val="en-GB"/>
        </w:rPr>
        <w:tab/>
      </w:r>
      <w:r w:rsidR="002A458F">
        <w:rPr>
          <w:noProof/>
          <w:lang w:val="en-GB"/>
        </w:rPr>
        <w:t>12</w:t>
      </w:r>
    </w:p>
    <w:p w:rsidR="00F939AF" w:rsidRPr="00995504" w:rsidRDefault="00F939AF" w:rsidP="00F939AF">
      <w:pPr>
        <w:pStyle w:val="TOC3"/>
        <w:tabs>
          <w:tab w:val="left" w:pos="1169"/>
          <w:tab w:val="right" w:leader="dot" w:pos="8494"/>
        </w:tabs>
        <w:rPr>
          <w:rFonts w:asciiTheme="minorHAnsi" w:eastAsiaTheme="minorEastAsia" w:hAnsiTheme="minorHAnsi" w:cstheme="minorBidi"/>
          <w:noProof/>
          <w:sz w:val="24"/>
          <w:lang w:val="en-US" w:eastAsia="ja-JP"/>
        </w:rPr>
      </w:pPr>
      <w:r>
        <w:rPr>
          <w:noProof/>
          <w:lang w:val="en-GB"/>
        </w:rPr>
        <w:t>2.3.3</w:t>
      </w:r>
      <w:r>
        <w:rPr>
          <w:rFonts w:asciiTheme="minorHAnsi" w:eastAsiaTheme="minorEastAsia" w:hAnsiTheme="minorHAnsi" w:cstheme="minorBidi"/>
          <w:noProof/>
          <w:sz w:val="24"/>
          <w:lang w:val="en-US" w:eastAsia="ja-JP"/>
        </w:rPr>
        <w:tab/>
      </w:r>
      <w:r w:rsidR="00C948C3">
        <w:rPr>
          <w:noProof/>
          <w:lang w:val="en-GB"/>
        </w:rPr>
        <w:t>Libvirt Storage Pool</w:t>
      </w:r>
      <w:r w:rsidRPr="00C10E3E">
        <w:rPr>
          <w:noProof/>
          <w:lang w:val="en-GB"/>
        </w:rPr>
        <w:tab/>
      </w:r>
      <w:r w:rsidR="002A458F">
        <w:rPr>
          <w:noProof/>
          <w:lang w:val="en-GB"/>
        </w:rPr>
        <w:t>13</w:t>
      </w:r>
    </w:p>
    <w:p w:rsidR="00F939AF" w:rsidRPr="00995504" w:rsidRDefault="00F939AF" w:rsidP="00F939AF">
      <w:pPr>
        <w:pStyle w:val="TOC3"/>
        <w:tabs>
          <w:tab w:val="left" w:pos="1169"/>
          <w:tab w:val="right" w:leader="dot" w:pos="8494"/>
        </w:tabs>
        <w:rPr>
          <w:rFonts w:asciiTheme="minorHAnsi" w:eastAsiaTheme="minorEastAsia" w:hAnsiTheme="minorHAnsi" w:cstheme="minorBidi"/>
          <w:noProof/>
          <w:sz w:val="24"/>
          <w:lang w:val="en-US" w:eastAsia="ja-JP"/>
        </w:rPr>
      </w:pPr>
      <w:r>
        <w:rPr>
          <w:noProof/>
          <w:lang w:val="en-GB"/>
        </w:rPr>
        <w:t>2.3.4</w:t>
      </w:r>
      <w:r>
        <w:rPr>
          <w:rFonts w:asciiTheme="minorHAnsi" w:eastAsiaTheme="minorEastAsia" w:hAnsiTheme="minorHAnsi" w:cstheme="minorBidi"/>
          <w:noProof/>
          <w:sz w:val="24"/>
          <w:lang w:val="en-US" w:eastAsia="ja-JP"/>
        </w:rPr>
        <w:tab/>
      </w:r>
      <w:r>
        <w:rPr>
          <w:noProof/>
          <w:lang w:val="en-GB"/>
        </w:rPr>
        <w:t xml:space="preserve">Configuring Libvirt for VNC </w:t>
      </w:r>
      <w:r w:rsidRPr="00C10E3E">
        <w:rPr>
          <w:noProof/>
          <w:lang w:val="en-GB"/>
        </w:rPr>
        <w:tab/>
      </w:r>
      <w:r w:rsidR="002A458F">
        <w:rPr>
          <w:noProof/>
          <w:lang w:val="en-GB"/>
        </w:rPr>
        <w:t>14</w:t>
      </w:r>
    </w:p>
    <w:p w:rsidR="00F939AF" w:rsidRPr="00F939AF" w:rsidRDefault="00F939AF" w:rsidP="00F939AF">
      <w:pPr>
        <w:pStyle w:val="TOC3"/>
        <w:tabs>
          <w:tab w:val="left" w:pos="1169"/>
          <w:tab w:val="right" w:leader="dot" w:pos="8494"/>
        </w:tabs>
        <w:rPr>
          <w:rFonts w:asciiTheme="minorHAnsi" w:eastAsiaTheme="minorEastAsia" w:hAnsiTheme="minorHAnsi" w:cstheme="minorBidi"/>
          <w:noProof/>
          <w:sz w:val="24"/>
          <w:lang w:val="en-US" w:eastAsia="ja-JP"/>
        </w:rPr>
      </w:pPr>
      <w:r>
        <w:rPr>
          <w:noProof/>
          <w:lang w:val="en-GB"/>
        </w:rPr>
        <w:t>2.3.5</w:t>
      </w:r>
      <w:r>
        <w:rPr>
          <w:rFonts w:asciiTheme="minorHAnsi" w:eastAsiaTheme="minorEastAsia" w:hAnsiTheme="minorHAnsi" w:cstheme="minorBidi"/>
          <w:noProof/>
          <w:sz w:val="24"/>
          <w:lang w:val="en-US" w:eastAsia="ja-JP"/>
        </w:rPr>
        <w:tab/>
      </w:r>
      <w:r>
        <w:rPr>
          <w:noProof/>
          <w:lang w:val="en-GB"/>
        </w:rPr>
        <w:t>Installation of Virtual Fileserver</w:t>
      </w:r>
      <w:r w:rsidR="002A458F">
        <w:rPr>
          <w:noProof/>
          <w:lang w:val="en-GB"/>
        </w:rPr>
        <w:tab/>
        <w:t>15</w:t>
      </w:r>
      <w:r>
        <w:rPr>
          <w:noProof/>
          <w:lang w:val="en-GB"/>
        </w:rPr>
        <w:t xml:space="preserve"> </w:t>
      </w:r>
    </w:p>
    <w:p w:rsidR="000D7E27" w:rsidRPr="00C948C3" w:rsidRDefault="00D1263D" w:rsidP="00C948C3">
      <w:pPr>
        <w:pStyle w:val="TOC1"/>
        <w:tabs>
          <w:tab w:val="left" w:pos="423"/>
          <w:tab w:val="right" w:leader="dot" w:pos="8494"/>
        </w:tabs>
        <w:rPr>
          <w:rFonts w:asciiTheme="minorHAnsi" w:eastAsiaTheme="minorEastAsia" w:hAnsiTheme="minorHAnsi" w:cstheme="minorBidi"/>
          <w:noProof/>
          <w:sz w:val="24"/>
          <w:lang w:val="en-US" w:eastAsia="ja-JP"/>
        </w:rPr>
      </w:pPr>
      <w:r w:rsidRPr="00C10E3E">
        <w:rPr>
          <w:noProof/>
          <w:lang w:val="en-GB"/>
        </w:rPr>
        <w:t>3.</w:t>
      </w:r>
      <w:r>
        <w:rPr>
          <w:rFonts w:asciiTheme="minorHAnsi" w:eastAsiaTheme="minorEastAsia" w:hAnsiTheme="minorHAnsi" w:cstheme="minorBidi"/>
          <w:noProof/>
          <w:sz w:val="24"/>
          <w:lang w:val="en-US" w:eastAsia="ja-JP"/>
        </w:rPr>
        <w:tab/>
      </w:r>
      <w:r w:rsidR="000D7E27">
        <w:rPr>
          <w:noProof/>
          <w:lang w:val="en-GB"/>
        </w:rPr>
        <w:t>Mailserver Installation</w:t>
      </w:r>
      <w:r w:rsidR="002A458F">
        <w:rPr>
          <w:noProof/>
          <w:lang w:val="en-GB"/>
        </w:rPr>
        <w:tab/>
        <w:t>17</w:t>
      </w:r>
    </w:p>
    <w:p w:rsidR="00011103" w:rsidRDefault="00D1263D" w:rsidP="00011103">
      <w:pPr>
        <w:pStyle w:val="TOC3"/>
        <w:tabs>
          <w:tab w:val="left" w:pos="1169"/>
          <w:tab w:val="right" w:leader="dot" w:pos="8494"/>
        </w:tabs>
        <w:ind w:left="0"/>
        <w:rPr>
          <w:noProof/>
          <w:lang w:val="en-GB"/>
        </w:rPr>
      </w:pPr>
      <w:r>
        <w:fldChar w:fldCharType="end"/>
      </w:r>
      <w:r w:rsidR="00011103">
        <w:rPr>
          <w:noProof/>
          <w:lang w:val="en-GB"/>
        </w:rPr>
        <w:t>4</w:t>
      </w:r>
      <w:r w:rsidR="00011103" w:rsidRPr="00C10E3E">
        <w:rPr>
          <w:noProof/>
          <w:lang w:val="en-GB"/>
        </w:rPr>
        <w:t>.</w:t>
      </w:r>
      <w:r w:rsidR="00011103">
        <w:rPr>
          <w:noProof/>
          <w:lang w:val="en-GB"/>
        </w:rPr>
        <w:t xml:space="preserve">    Website Coding and Configuration</w:t>
      </w:r>
      <w:r w:rsidR="00011103" w:rsidRPr="00C10E3E">
        <w:rPr>
          <w:noProof/>
          <w:lang w:val="en-GB"/>
        </w:rPr>
        <w:tab/>
      </w:r>
      <w:r w:rsidR="00011103">
        <w:rPr>
          <w:noProof/>
          <w:lang w:val="en-GB"/>
        </w:rPr>
        <w:t>20</w:t>
      </w:r>
    </w:p>
    <w:p w:rsidR="00011103" w:rsidRPr="002A458F" w:rsidRDefault="002A458F" w:rsidP="00011103">
      <w:pPr>
        <w:pStyle w:val="TOC2"/>
        <w:tabs>
          <w:tab w:val="left" w:pos="766"/>
          <w:tab w:val="right" w:leader="dot" w:pos="8494"/>
        </w:tabs>
        <w:rPr>
          <w:noProof/>
          <w:lang w:val="en-GB"/>
        </w:rPr>
      </w:pPr>
      <w:r>
        <w:rPr>
          <w:noProof/>
          <w:lang w:val="en-GB"/>
        </w:rPr>
        <w:t>4</w:t>
      </w:r>
      <w:r w:rsidR="00011103" w:rsidRPr="001754FD">
        <w:rPr>
          <w:noProof/>
          <w:lang w:val="en-GB"/>
        </w:rPr>
        <w:t>.1</w:t>
      </w:r>
      <w:r w:rsidR="00011103">
        <w:rPr>
          <w:rFonts w:asciiTheme="minorHAnsi" w:eastAsiaTheme="minorEastAsia" w:hAnsiTheme="minorHAnsi" w:cstheme="minorBidi"/>
          <w:noProof/>
          <w:sz w:val="24"/>
          <w:lang w:val="en-US" w:eastAsia="ja-JP"/>
        </w:rPr>
        <w:tab/>
      </w:r>
      <w:r>
        <w:rPr>
          <w:noProof/>
          <w:lang w:val="en-GB"/>
        </w:rPr>
        <w:t>Website Components</w:t>
      </w:r>
      <w:r w:rsidR="00011103" w:rsidRPr="00C10E3E">
        <w:rPr>
          <w:noProof/>
          <w:lang w:val="en-GB"/>
        </w:rPr>
        <w:tab/>
      </w:r>
      <w:r w:rsidRPr="002A458F">
        <w:rPr>
          <w:noProof/>
          <w:lang w:val="en-GB"/>
        </w:rPr>
        <w:t>20</w:t>
      </w:r>
    </w:p>
    <w:p w:rsidR="002A458F" w:rsidRPr="002A458F" w:rsidRDefault="002A458F" w:rsidP="002A458F">
      <w:pPr>
        <w:pStyle w:val="TOC2"/>
        <w:tabs>
          <w:tab w:val="left" w:pos="766"/>
          <w:tab w:val="right" w:leader="dot" w:pos="8494"/>
        </w:tabs>
        <w:rPr>
          <w:rFonts w:asciiTheme="minorHAnsi" w:eastAsiaTheme="minorEastAsia" w:hAnsiTheme="minorHAnsi" w:cstheme="minorBidi"/>
          <w:noProof/>
          <w:sz w:val="24"/>
          <w:lang w:val="en-US" w:eastAsia="ja-JP"/>
        </w:rPr>
      </w:pPr>
      <w:r>
        <w:rPr>
          <w:noProof/>
          <w:lang w:val="en-GB"/>
        </w:rPr>
        <w:t>4.2</w:t>
      </w:r>
      <w:r>
        <w:rPr>
          <w:rFonts w:asciiTheme="minorHAnsi" w:eastAsiaTheme="minorEastAsia" w:hAnsiTheme="minorHAnsi" w:cstheme="minorBidi"/>
          <w:noProof/>
          <w:sz w:val="24"/>
          <w:lang w:val="en-US" w:eastAsia="ja-JP"/>
        </w:rPr>
        <w:tab/>
      </w:r>
      <w:r>
        <w:rPr>
          <w:noProof/>
          <w:lang w:val="en-GB"/>
        </w:rPr>
        <w:t>Front-end Pages</w:t>
      </w:r>
      <w:r w:rsidRPr="00C10E3E">
        <w:rPr>
          <w:noProof/>
          <w:lang w:val="en-GB"/>
        </w:rPr>
        <w:tab/>
      </w:r>
      <w:r w:rsidRPr="002A458F">
        <w:rPr>
          <w:noProof/>
          <w:lang w:val="en-GB"/>
        </w:rPr>
        <w:t>20</w:t>
      </w:r>
    </w:p>
    <w:p w:rsidR="00011103" w:rsidRDefault="002A458F" w:rsidP="00011103">
      <w:pPr>
        <w:pStyle w:val="TOC3"/>
        <w:tabs>
          <w:tab w:val="left" w:pos="1169"/>
          <w:tab w:val="right" w:leader="dot" w:pos="8494"/>
        </w:tabs>
        <w:rPr>
          <w:noProof/>
          <w:lang w:val="en-GB"/>
        </w:rPr>
      </w:pPr>
      <w:r>
        <w:rPr>
          <w:noProof/>
          <w:lang w:val="en-GB"/>
        </w:rPr>
        <w:t>4</w:t>
      </w:r>
      <w:r w:rsidR="00011103">
        <w:rPr>
          <w:noProof/>
          <w:lang w:val="en-GB"/>
        </w:rPr>
        <w:t>.2</w:t>
      </w:r>
      <w:r w:rsidR="00011103" w:rsidRPr="001754FD">
        <w:rPr>
          <w:noProof/>
          <w:lang w:val="en-GB"/>
        </w:rPr>
        <w:t>.1</w:t>
      </w:r>
      <w:r w:rsidR="00011103">
        <w:rPr>
          <w:rFonts w:asciiTheme="minorHAnsi" w:eastAsiaTheme="minorEastAsia" w:hAnsiTheme="minorHAnsi" w:cstheme="minorBidi"/>
          <w:noProof/>
          <w:sz w:val="24"/>
          <w:lang w:val="en-US" w:eastAsia="ja-JP"/>
        </w:rPr>
        <w:tab/>
      </w:r>
      <w:r>
        <w:rPr>
          <w:noProof/>
          <w:lang w:val="en-GB"/>
        </w:rPr>
        <w:t>Content</w:t>
      </w:r>
      <w:r w:rsidR="00011103" w:rsidRPr="00C10E3E">
        <w:rPr>
          <w:noProof/>
          <w:lang w:val="en-GB"/>
        </w:rPr>
        <w:tab/>
      </w:r>
      <w:r>
        <w:rPr>
          <w:noProof/>
          <w:lang w:val="en-GB"/>
        </w:rPr>
        <w:t>20</w:t>
      </w:r>
    </w:p>
    <w:p w:rsidR="002A458F" w:rsidRPr="002A458F" w:rsidRDefault="002A458F" w:rsidP="002A458F">
      <w:pPr>
        <w:pStyle w:val="TOC3"/>
        <w:tabs>
          <w:tab w:val="left" w:pos="1169"/>
          <w:tab w:val="right" w:leader="dot" w:pos="8494"/>
        </w:tabs>
        <w:rPr>
          <w:noProof/>
          <w:lang w:val="en-GB"/>
        </w:rPr>
      </w:pPr>
      <w:r>
        <w:rPr>
          <w:noProof/>
          <w:lang w:val="en-GB"/>
        </w:rPr>
        <w:t>4.2.2</w:t>
      </w:r>
      <w:r>
        <w:rPr>
          <w:rFonts w:asciiTheme="minorHAnsi" w:eastAsiaTheme="minorEastAsia" w:hAnsiTheme="minorHAnsi" w:cstheme="minorBidi"/>
          <w:noProof/>
          <w:sz w:val="24"/>
          <w:lang w:val="en-US" w:eastAsia="ja-JP"/>
        </w:rPr>
        <w:tab/>
      </w:r>
      <w:r>
        <w:rPr>
          <w:noProof/>
          <w:lang w:val="en-GB"/>
        </w:rPr>
        <w:t>Layout</w:t>
      </w:r>
      <w:r w:rsidRPr="00C10E3E">
        <w:rPr>
          <w:noProof/>
          <w:lang w:val="en-GB"/>
        </w:rPr>
        <w:tab/>
      </w:r>
      <w:r>
        <w:rPr>
          <w:noProof/>
          <w:lang w:val="en-GB"/>
        </w:rPr>
        <w:t>24</w:t>
      </w:r>
    </w:p>
    <w:p w:rsidR="002A458F" w:rsidRDefault="002A458F" w:rsidP="002A458F">
      <w:pPr>
        <w:pStyle w:val="TOC2"/>
        <w:tabs>
          <w:tab w:val="left" w:pos="766"/>
          <w:tab w:val="right" w:leader="dot" w:pos="8494"/>
        </w:tabs>
        <w:rPr>
          <w:rFonts w:asciiTheme="minorHAnsi" w:eastAsiaTheme="minorEastAsia" w:hAnsiTheme="minorHAnsi" w:cstheme="minorBidi"/>
          <w:noProof/>
          <w:sz w:val="24"/>
          <w:lang w:val="en-US" w:eastAsia="ja-JP"/>
        </w:rPr>
      </w:pPr>
      <w:r>
        <w:rPr>
          <w:noProof/>
          <w:lang w:val="en-GB"/>
        </w:rPr>
        <w:t>4.3</w:t>
      </w:r>
      <w:r>
        <w:rPr>
          <w:rFonts w:asciiTheme="minorHAnsi" w:eastAsiaTheme="minorEastAsia" w:hAnsiTheme="minorHAnsi" w:cstheme="minorBidi"/>
          <w:noProof/>
          <w:sz w:val="24"/>
          <w:lang w:val="en-US" w:eastAsia="ja-JP"/>
        </w:rPr>
        <w:tab/>
      </w:r>
      <w:r>
        <w:rPr>
          <w:noProof/>
          <w:lang w:val="en-GB"/>
        </w:rPr>
        <w:t>Servlets</w:t>
      </w:r>
      <w:r w:rsidRPr="00C10E3E">
        <w:rPr>
          <w:noProof/>
          <w:lang w:val="en-GB"/>
        </w:rPr>
        <w:tab/>
      </w:r>
      <w:r w:rsidRPr="002A458F">
        <w:rPr>
          <w:noProof/>
          <w:lang w:val="en-GB"/>
        </w:rPr>
        <w:t>25</w:t>
      </w:r>
    </w:p>
    <w:p w:rsidR="002A458F" w:rsidRDefault="002A458F" w:rsidP="002A458F">
      <w:pPr>
        <w:pStyle w:val="TOC3"/>
        <w:tabs>
          <w:tab w:val="left" w:pos="1169"/>
          <w:tab w:val="right" w:leader="dot" w:pos="8494"/>
        </w:tabs>
        <w:rPr>
          <w:noProof/>
          <w:lang w:val="en-GB"/>
        </w:rPr>
      </w:pPr>
      <w:r>
        <w:rPr>
          <w:noProof/>
          <w:lang w:val="en-GB"/>
        </w:rPr>
        <w:t>4.3</w:t>
      </w:r>
      <w:r w:rsidRPr="001754FD">
        <w:rPr>
          <w:noProof/>
          <w:lang w:val="en-GB"/>
        </w:rPr>
        <w:t>.1</w:t>
      </w:r>
      <w:r>
        <w:rPr>
          <w:rFonts w:asciiTheme="minorHAnsi" w:eastAsiaTheme="minorEastAsia" w:hAnsiTheme="minorHAnsi" w:cstheme="minorBidi"/>
          <w:noProof/>
          <w:sz w:val="24"/>
          <w:lang w:val="en-US" w:eastAsia="ja-JP"/>
        </w:rPr>
        <w:tab/>
      </w:r>
      <w:r>
        <w:rPr>
          <w:noProof/>
          <w:lang w:val="en-GB"/>
        </w:rPr>
        <w:t>Main Servlet</w:t>
      </w:r>
      <w:r w:rsidRPr="00C10E3E">
        <w:rPr>
          <w:noProof/>
          <w:lang w:val="en-GB"/>
        </w:rPr>
        <w:tab/>
      </w:r>
      <w:r>
        <w:rPr>
          <w:noProof/>
          <w:lang w:val="en-GB"/>
        </w:rPr>
        <w:t>25</w:t>
      </w:r>
    </w:p>
    <w:p w:rsidR="002A458F" w:rsidRDefault="002A458F" w:rsidP="002A458F">
      <w:pPr>
        <w:pStyle w:val="TOC3"/>
        <w:tabs>
          <w:tab w:val="left" w:pos="1169"/>
          <w:tab w:val="right" w:leader="dot" w:pos="8494"/>
        </w:tabs>
        <w:rPr>
          <w:noProof/>
          <w:lang w:val="en-GB"/>
        </w:rPr>
      </w:pPr>
      <w:r>
        <w:rPr>
          <w:noProof/>
          <w:lang w:val="en-GB"/>
        </w:rPr>
        <w:t>4.3.2</w:t>
      </w:r>
      <w:r>
        <w:rPr>
          <w:rFonts w:asciiTheme="minorHAnsi" w:eastAsiaTheme="minorEastAsia" w:hAnsiTheme="minorHAnsi" w:cstheme="minorBidi"/>
          <w:noProof/>
          <w:sz w:val="24"/>
          <w:lang w:val="en-US" w:eastAsia="ja-JP"/>
        </w:rPr>
        <w:tab/>
      </w:r>
      <w:r>
        <w:rPr>
          <w:noProof/>
          <w:lang w:val="en-GB"/>
        </w:rPr>
        <w:t>Database Connection Servlet</w:t>
      </w:r>
      <w:r w:rsidRPr="00C10E3E">
        <w:rPr>
          <w:noProof/>
          <w:lang w:val="en-GB"/>
        </w:rPr>
        <w:tab/>
      </w:r>
      <w:r>
        <w:rPr>
          <w:noProof/>
          <w:lang w:val="en-GB"/>
        </w:rPr>
        <w:t>29</w:t>
      </w:r>
    </w:p>
    <w:p w:rsidR="002A458F" w:rsidRDefault="002A458F" w:rsidP="002A458F">
      <w:pPr>
        <w:pStyle w:val="TOC3"/>
        <w:tabs>
          <w:tab w:val="left" w:pos="1169"/>
          <w:tab w:val="right" w:leader="dot" w:pos="8494"/>
        </w:tabs>
        <w:rPr>
          <w:noProof/>
          <w:lang w:val="en-GB"/>
        </w:rPr>
      </w:pPr>
      <w:r>
        <w:rPr>
          <w:noProof/>
          <w:lang w:val="en-GB"/>
        </w:rPr>
        <w:t>4.3.3</w:t>
      </w:r>
      <w:r>
        <w:rPr>
          <w:rFonts w:asciiTheme="minorHAnsi" w:eastAsiaTheme="minorEastAsia" w:hAnsiTheme="minorHAnsi" w:cstheme="minorBidi"/>
          <w:noProof/>
          <w:sz w:val="24"/>
          <w:lang w:val="en-US" w:eastAsia="ja-JP"/>
        </w:rPr>
        <w:tab/>
      </w:r>
      <w:r>
        <w:rPr>
          <w:noProof/>
          <w:lang w:val="en-GB"/>
        </w:rPr>
        <w:t>Information Pulling Servlet</w:t>
      </w:r>
      <w:r w:rsidRPr="00C10E3E">
        <w:rPr>
          <w:noProof/>
          <w:lang w:val="en-GB"/>
        </w:rPr>
        <w:tab/>
      </w:r>
      <w:r>
        <w:rPr>
          <w:noProof/>
          <w:lang w:val="en-GB"/>
        </w:rPr>
        <w:t>30</w:t>
      </w:r>
    </w:p>
    <w:p w:rsidR="00995504" w:rsidRDefault="00995504" w:rsidP="00995504">
      <w:pPr>
        <w:pStyle w:val="TOC3"/>
        <w:tabs>
          <w:tab w:val="left" w:pos="1169"/>
          <w:tab w:val="right" w:leader="dot" w:pos="8494"/>
        </w:tabs>
        <w:ind w:left="0"/>
        <w:rPr>
          <w:noProof/>
          <w:lang w:val="en-GB"/>
        </w:rPr>
      </w:pPr>
      <w:r>
        <w:rPr>
          <w:noProof/>
          <w:lang w:val="en-GB"/>
        </w:rPr>
        <w:t>5</w:t>
      </w:r>
      <w:r w:rsidRPr="00C10E3E">
        <w:rPr>
          <w:noProof/>
          <w:lang w:val="en-GB"/>
        </w:rPr>
        <w:t>.</w:t>
      </w:r>
      <w:r>
        <w:rPr>
          <w:noProof/>
          <w:lang w:val="en-GB"/>
        </w:rPr>
        <w:t xml:space="preserve">    Security Configuration</w:t>
      </w:r>
      <w:r w:rsidRPr="00C10E3E">
        <w:rPr>
          <w:noProof/>
          <w:lang w:val="en-GB"/>
        </w:rPr>
        <w:tab/>
      </w:r>
      <w:r w:rsidR="002A458F">
        <w:rPr>
          <w:noProof/>
          <w:lang w:val="en-GB"/>
        </w:rPr>
        <w:t>32</w:t>
      </w:r>
    </w:p>
    <w:p w:rsidR="00191D28" w:rsidRDefault="00191D28" w:rsidP="00191D28">
      <w:pPr>
        <w:pStyle w:val="TOC2"/>
        <w:tabs>
          <w:tab w:val="left" w:pos="766"/>
          <w:tab w:val="right" w:leader="dot" w:pos="8494"/>
        </w:tabs>
        <w:rPr>
          <w:noProof/>
          <w:lang w:val="en-GB"/>
        </w:rPr>
      </w:pPr>
      <w:r>
        <w:rPr>
          <w:noProof/>
          <w:lang w:val="en-GB"/>
        </w:rPr>
        <w:t>5</w:t>
      </w:r>
      <w:r w:rsidRPr="001754FD">
        <w:rPr>
          <w:noProof/>
          <w:lang w:val="en-GB"/>
        </w:rPr>
        <w:t>.1</w:t>
      </w:r>
      <w:r>
        <w:rPr>
          <w:rFonts w:asciiTheme="minorHAnsi" w:eastAsiaTheme="minorEastAsia" w:hAnsiTheme="minorHAnsi" w:cstheme="minorBidi"/>
          <w:noProof/>
          <w:sz w:val="24"/>
          <w:lang w:val="en-US" w:eastAsia="ja-JP"/>
        </w:rPr>
        <w:tab/>
      </w:r>
      <w:r>
        <w:rPr>
          <w:noProof/>
          <w:lang w:val="en-GB"/>
        </w:rPr>
        <w:t>Installing and Optimising Fail2Ban</w:t>
      </w:r>
      <w:r w:rsidRPr="00C10E3E">
        <w:rPr>
          <w:noProof/>
          <w:lang w:val="en-GB"/>
        </w:rPr>
        <w:tab/>
      </w:r>
      <w:r w:rsidR="002A458F">
        <w:rPr>
          <w:noProof/>
          <w:lang w:val="en-GB"/>
        </w:rPr>
        <w:t>32</w:t>
      </w:r>
    </w:p>
    <w:p w:rsidR="00191D28" w:rsidRPr="00191D28" w:rsidRDefault="00191D28" w:rsidP="00191D28">
      <w:pPr>
        <w:pStyle w:val="TOC2"/>
        <w:tabs>
          <w:tab w:val="left" w:pos="766"/>
          <w:tab w:val="right" w:leader="dot" w:pos="8494"/>
        </w:tabs>
        <w:rPr>
          <w:rFonts w:asciiTheme="minorHAnsi" w:eastAsiaTheme="minorEastAsia" w:hAnsiTheme="minorHAnsi" w:cstheme="minorBidi"/>
          <w:noProof/>
          <w:sz w:val="24"/>
          <w:lang w:val="en-US" w:eastAsia="ja-JP"/>
        </w:rPr>
      </w:pPr>
      <w:r>
        <w:rPr>
          <w:noProof/>
          <w:lang w:val="en-GB"/>
        </w:rPr>
        <w:t>5.2</w:t>
      </w:r>
      <w:r>
        <w:rPr>
          <w:rFonts w:asciiTheme="minorHAnsi" w:eastAsiaTheme="minorEastAsia" w:hAnsiTheme="minorHAnsi" w:cstheme="minorBidi"/>
          <w:noProof/>
          <w:sz w:val="24"/>
          <w:lang w:val="en-US" w:eastAsia="ja-JP"/>
        </w:rPr>
        <w:tab/>
      </w:r>
      <w:r>
        <w:rPr>
          <w:noProof/>
          <w:lang w:val="en-GB"/>
        </w:rPr>
        <w:t>Disabling Root Login</w:t>
      </w:r>
      <w:r w:rsidRPr="00C10E3E">
        <w:rPr>
          <w:noProof/>
          <w:lang w:val="en-GB"/>
        </w:rPr>
        <w:tab/>
      </w:r>
      <w:r w:rsidR="002A458F">
        <w:rPr>
          <w:noProof/>
          <w:lang w:val="en-GB"/>
        </w:rPr>
        <w:t>34</w:t>
      </w:r>
    </w:p>
    <w:p w:rsidR="00995504" w:rsidRDefault="00995504" w:rsidP="00995504">
      <w:pPr>
        <w:pStyle w:val="TOC3"/>
        <w:tabs>
          <w:tab w:val="left" w:pos="1169"/>
          <w:tab w:val="right" w:leader="dot" w:pos="8494"/>
        </w:tabs>
        <w:ind w:left="0"/>
        <w:rPr>
          <w:noProof/>
          <w:lang w:val="en-GB"/>
        </w:rPr>
      </w:pPr>
      <w:r>
        <w:rPr>
          <w:noProof/>
          <w:lang w:val="en-GB"/>
        </w:rPr>
        <w:t>6</w:t>
      </w:r>
      <w:r w:rsidRPr="00C10E3E">
        <w:rPr>
          <w:noProof/>
          <w:lang w:val="en-GB"/>
        </w:rPr>
        <w:t>.</w:t>
      </w:r>
      <w:r>
        <w:rPr>
          <w:noProof/>
          <w:lang w:val="en-GB"/>
        </w:rPr>
        <w:t xml:space="preserve">    Backup Script</w:t>
      </w:r>
      <w:r w:rsidR="002A458F">
        <w:rPr>
          <w:noProof/>
          <w:lang w:val="en-GB"/>
        </w:rPr>
        <w:tab/>
        <w:t>35</w:t>
      </w:r>
    </w:p>
    <w:p w:rsidR="00995504" w:rsidRDefault="00995504" w:rsidP="00995504">
      <w:pPr>
        <w:pStyle w:val="TOC3"/>
        <w:tabs>
          <w:tab w:val="left" w:pos="1169"/>
          <w:tab w:val="right" w:leader="dot" w:pos="8494"/>
        </w:tabs>
        <w:ind w:left="0"/>
        <w:rPr>
          <w:noProof/>
          <w:lang w:val="en-GB"/>
        </w:rPr>
      </w:pPr>
      <w:r>
        <w:rPr>
          <w:noProof/>
          <w:lang w:val="en-GB"/>
        </w:rPr>
        <w:t>7</w:t>
      </w:r>
      <w:r w:rsidRPr="00C10E3E">
        <w:rPr>
          <w:noProof/>
          <w:lang w:val="en-GB"/>
        </w:rPr>
        <w:t>.</w:t>
      </w:r>
      <w:r>
        <w:rPr>
          <w:noProof/>
          <w:lang w:val="en-GB"/>
        </w:rPr>
        <w:t xml:space="preserve">    Maintenance</w:t>
      </w:r>
      <w:r w:rsidR="002A458F">
        <w:rPr>
          <w:noProof/>
          <w:lang w:val="en-GB"/>
        </w:rPr>
        <w:tab/>
        <w:t>37</w:t>
      </w:r>
    </w:p>
    <w:p w:rsidR="00D1263D" w:rsidRDefault="00D1263D" w:rsidP="00D1263D"/>
    <w:p w:rsidR="00D1263D" w:rsidRPr="001C1D37" w:rsidRDefault="00D1263D" w:rsidP="00D1263D"/>
    <w:p w:rsidR="00D1263D" w:rsidRPr="00995504" w:rsidRDefault="00D1263D" w:rsidP="00D1263D">
      <w:pPr>
        <w:pStyle w:val="TOC1"/>
        <w:tabs>
          <w:tab w:val="left" w:pos="440"/>
          <w:tab w:val="right" w:leader="dot" w:pos="8494"/>
        </w:tabs>
        <w:rPr>
          <w:lang w:val="en-GB"/>
        </w:rPr>
      </w:pPr>
    </w:p>
    <w:p w:rsidR="00D1263D" w:rsidRDefault="00D1263D" w:rsidP="00D1263D">
      <w:r>
        <w:fldChar w:fldCharType="end"/>
      </w:r>
    </w:p>
    <w:p w:rsidR="00D1263D" w:rsidRPr="00995504" w:rsidRDefault="00D1263D" w:rsidP="00D1263D">
      <w:pPr>
        <w:pStyle w:val="TOC1"/>
        <w:rPr>
          <w:lang w:val="en-GB"/>
        </w:rPr>
      </w:pPr>
    </w:p>
    <w:p w:rsidR="00D1263D" w:rsidRDefault="00D1263D" w:rsidP="00D1263D">
      <w:pPr>
        <w:pStyle w:val="Heading1"/>
      </w:pPr>
      <w:proofErr w:type="spellStart"/>
      <w:r>
        <w:lastRenderedPageBreak/>
        <w:t>Introduction</w:t>
      </w:r>
      <w:proofErr w:type="spellEnd"/>
    </w:p>
    <w:p w:rsidR="00D1263D" w:rsidRDefault="00F939AF" w:rsidP="00D1263D">
      <w:r>
        <w:t>.</w:t>
      </w:r>
    </w:p>
    <w:p w:rsidR="00D1263D" w:rsidRDefault="00F939AF" w:rsidP="00D1263D">
      <w:pPr>
        <w:pStyle w:val="Heading1"/>
      </w:pPr>
      <w:r>
        <w:lastRenderedPageBreak/>
        <w:t>Basic Server Installation</w:t>
      </w:r>
    </w:p>
    <w:p w:rsidR="00D1263D" w:rsidRPr="00DE5B3D" w:rsidRDefault="00F939AF" w:rsidP="00D1263D">
      <w:r w:rsidRPr="00CD1F18">
        <w:t>In</w:t>
      </w:r>
      <w:r>
        <w:t xml:space="preserve"> this </w:t>
      </w:r>
      <w:del w:id="8" w:author="Annika De Graaf" w:date="2015-01-04T23:19:00Z">
        <w:r w:rsidDel="005D3ECF">
          <w:delText>server installation manual</w:delText>
        </w:r>
      </w:del>
      <w:ins w:id="9" w:author="Annika De Graaf" w:date="2015-01-04T23:19:00Z">
        <w:r w:rsidR="005D3ECF">
          <w:t>chapter</w:t>
        </w:r>
      </w:ins>
      <w:r>
        <w:t xml:space="preserve"> </w:t>
      </w:r>
      <w:del w:id="10" w:author="Annika De Graaf" w:date="2015-01-04T23:20:00Z">
        <w:r w:rsidDel="00631497">
          <w:delText>we will explain how we</w:delText>
        </w:r>
      </w:del>
      <w:ins w:id="11" w:author="Annika De Graaf" w:date="2015-01-04T23:20:00Z">
        <w:r w:rsidR="00631497">
          <w:t>the</w:t>
        </w:r>
      </w:ins>
      <w:r>
        <w:t xml:space="preserve"> </w:t>
      </w:r>
      <w:del w:id="12" w:author="Annika De Graaf" w:date="2015-01-04T23:20:00Z">
        <w:r w:rsidDel="00631497">
          <w:delText xml:space="preserve">installed </w:delText>
        </w:r>
      </w:del>
      <w:ins w:id="13" w:author="Annika De Graaf" w:date="2015-01-04T23:20:00Z">
        <w:r w:rsidR="00631497">
          <w:t xml:space="preserve">installation of </w:t>
        </w:r>
      </w:ins>
      <w:r>
        <w:t xml:space="preserve">the main server and the </w:t>
      </w:r>
      <w:ins w:id="14" w:author="Annika De Graaf" w:date="2015-01-04T23:21:00Z">
        <w:r w:rsidR="00631497">
          <w:t>needed</w:t>
        </w:r>
      </w:ins>
      <w:del w:id="15" w:author="Annika De Graaf" w:date="2015-01-04T23:21:00Z">
        <w:r w:rsidDel="00631497">
          <w:delText>used</w:delText>
        </w:r>
      </w:del>
      <w:r>
        <w:t xml:space="preserve"> services</w:t>
      </w:r>
      <w:ins w:id="16" w:author="Annika De Graaf" w:date="2015-01-04T23:21:00Z">
        <w:r w:rsidR="00631497">
          <w:t xml:space="preserve"> will be explained</w:t>
        </w:r>
      </w:ins>
      <w:r>
        <w:t xml:space="preserve">. This </w:t>
      </w:r>
      <w:del w:id="17" w:author="Annika De Graaf" w:date="2015-01-04T23:21:00Z">
        <w:r w:rsidDel="00631497">
          <w:delText xml:space="preserve">document </w:delText>
        </w:r>
      </w:del>
      <w:ins w:id="18" w:author="Annika De Graaf" w:date="2015-01-04T23:21:00Z">
        <w:r w:rsidR="00631497">
          <w:t xml:space="preserve">chapter </w:t>
        </w:r>
      </w:ins>
      <w:r>
        <w:t>will provide you with a</w:t>
      </w:r>
      <w:ins w:id="19" w:author="Annika De Graaf" w:date="2015-01-04T23:21:00Z">
        <w:r w:rsidR="00631497">
          <w:t>n</w:t>
        </w:r>
      </w:ins>
      <w:r>
        <w:t xml:space="preserve"> easy to follow guide on installing all the software components needed for the main server.</w:t>
      </w:r>
    </w:p>
    <w:p w:rsidR="00D1263D" w:rsidRPr="00DE5B3D" w:rsidRDefault="00F939AF" w:rsidP="00D1263D">
      <w:pPr>
        <w:pStyle w:val="Heading2"/>
        <w:rPr>
          <w:lang w:val="en-GB"/>
        </w:rPr>
      </w:pPr>
      <w:r>
        <w:rPr>
          <w:lang w:val="en-GB"/>
        </w:rPr>
        <w:t>Operating System Installation</w:t>
      </w:r>
    </w:p>
    <w:p w:rsidR="00F939AF" w:rsidRDefault="00F939AF" w:rsidP="00F939AF">
      <w:r>
        <w:t xml:space="preserve">The </w:t>
      </w:r>
      <w:proofErr w:type="spellStart"/>
      <w:ins w:id="20" w:author="Annika De Graaf" w:date="2015-01-04T23:21:00Z">
        <w:r w:rsidR="00631497">
          <w:t>P</w:t>
        </w:r>
      </w:ins>
      <w:del w:id="21" w:author="Annika De Graaf" w:date="2015-01-04T23:21:00Z">
        <w:r w:rsidDel="00631497">
          <w:delText>p</w:delText>
        </w:r>
      </w:del>
      <w:r>
        <w:t>laintech</w:t>
      </w:r>
      <w:proofErr w:type="spellEnd"/>
      <w:r>
        <w:t xml:space="preserve"> server uses </w:t>
      </w:r>
      <w:proofErr w:type="spellStart"/>
      <w:r>
        <w:t>Debian</w:t>
      </w:r>
      <w:proofErr w:type="spellEnd"/>
      <w:r>
        <w:t xml:space="preserve"> (wheezy) as</w:t>
      </w:r>
      <w:ins w:id="22" w:author="Annika De Graaf" w:date="2015-01-04T23:22:00Z">
        <w:r w:rsidR="00631497">
          <w:t xml:space="preserve"> its OS or</w:t>
        </w:r>
      </w:ins>
      <w:r>
        <w:t xml:space="preserve"> operating system. </w:t>
      </w:r>
      <w:del w:id="23" w:author="Annika De Graaf" w:date="2015-01-04T23:22:00Z">
        <w:r w:rsidDel="00631497">
          <w:delText>In this part of the guide we</w:delText>
        </w:r>
      </w:del>
      <w:ins w:id="24" w:author="Annika De Graaf" w:date="2015-01-04T23:22:00Z">
        <w:r w:rsidR="00631497">
          <w:t>This chapter</w:t>
        </w:r>
      </w:ins>
      <w:r>
        <w:t xml:space="preserve"> will show </w:t>
      </w:r>
      <w:ins w:id="25" w:author="Annika De Graaf" w:date="2015-01-04T23:23:00Z">
        <w:r w:rsidR="00631497">
          <w:t>step by step</w:t>
        </w:r>
      </w:ins>
      <w:del w:id="26" w:author="Annika De Graaf" w:date="2015-01-04T23:23:00Z">
        <w:r w:rsidDel="00631497">
          <w:delText>you</w:delText>
        </w:r>
      </w:del>
      <w:r>
        <w:t xml:space="preserve"> how to completely install </w:t>
      </w:r>
      <w:proofErr w:type="spellStart"/>
      <w:r>
        <w:t>Debian</w:t>
      </w:r>
      <w:proofErr w:type="spellEnd"/>
      <w:r>
        <w:t xml:space="preserve"> on a server.</w:t>
      </w:r>
    </w:p>
    <w:p w:rsidR="00F939AF" w:rsidRDefault="00F939AF" w:rsidP="00F939AF">
      <w:r>
        <w:t xml:space="preserve">To install an operating system on a server </w:t>
      </w:r>
      <w:ins w:id="27" w:author="Annika De Graaf" w:date="2015-01-04T23:23:00Z">
        <w:r w:rsidR="00631497">
          <w:t>one</w:t>
        </w:r>
      </w:ins>
      <w:del w:id="28" w:author="Annika De Graaf" w:date="2015-01-04T23:23:00Z">
        <w:r w:rsidDel="00631497">
          <w:delText>you</w:delText>
        </w:r>
      </w:del>
      <w:r>
        <w:t xml:space="preserve"> will have to make sure </w:t>
      </w:r>
      <w:del w:id="29" w:author="Annika De Graaf" w:date="2015-01-04T23:23:00Z">
        <w:r w:rsidDel="00631497">
          <w:delText xml:space="preserve">you </w:delText>
        </w:r>
      </w:del>
      <w:ins w:id="30" w:author="Annika De Graaf" w:date="2015-01-04T23:23:00Z">
        <w:r w:rsidR="00631497">
          <w:t xml:space="preserve">to </w:t>
        </w:r>
      </w:ins>
      <w:r>
        <w:t xml:space="preserve">have a </w:t>
      </w:r>
      <w:proofErr w:type="spellStart"/>
      <w:r>
        <w:t>Debian</w:t>
      </w:r>
      <w:proofErr w:type="spellEnd"/>
      <w:r>
        <w:t xml:space="preserve"> install image available. The easiest way to do this is to put the downloaded image on a CD</w:t>
      </w:r>
      <w:del w:id="31" w:author="Annika De Graaf" w:date="2015-01-04T23:23:00Z">
        <w:r w:rsidDel="00631497">
          <w:delText>-Rom</w:delText>
        </w:r>
      </w:del>
      <w:r>
        <w:t xml:space="preserve"> or USB device</w:t>
      </w:r>
      <w:ins w:id="32" w:author="Annika De Graaf" w:date="2015-01-04T23:24:00Z">
        <w:r w:rsidR="00631497">
          <w:t>, preferably using an existing tool to do so to avoid complications,</w:t>
        </w:r>
      </w:ins>
      <w:r>
        <w:t xml:space="preserve"> and boot this image on</w:t>
      </w:r>
      <w:ins w:id="33" w:author="Annika De Graaf" w:date="2015-01-04T23:24:00Z">
        <w:r w:rsidR="00631497">
          <w:t>to</w:t>
        </w:r>
      </w:ins>
      <w:r>
        <w:t xml:space="preserve"> the server.</w:t>
      </w:r>
    </w:p>
    <w:p w:rsidR="00F939AF" w:rsidRDefault="00F939AF" w:rsidP="00F939AF">
      <w:r>
        <w:rPr>
          <w:noProof/>
          <w:lang w:eastAsia="en-GB"/>
        </w:rPr>
        <w:drawing>
          <wp:anchor distT="0" distB="0" distL="114300" distR="114300" simplePos="0" relativeHeight="251659264" behindDoc="0" locked="0" layoutInCell="1" allowOverlap="1" wp14:anchorId="7391C214" wp14:editId="39CF6217">
            <wp:simplePos x="0" y="0"/>
            <wp:positionH relativeFrom="margin">
              <wp:posOffset>-635</wp:posOffset>
            </wp:positionH>
            <wp:positionV relativeFrom="paragraph">
              <wp:posOffset>182245</wp:posOffset>
            </wp:positionV>
            <wp:extent cx="3845560" cy="288036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5560" cy="2880360"/>
                    </a:xfrm>
                    <a:prstGeom prst="rect">
                      <a:avLst/>
                    </a:prstGeom>
                    <a:noFill/>
                    <a:ln>
                      <a:noFill/>
                    </a:ln>
                  </pic:spPr>
                </pic:pic>
              </a:graphicData>
            </a:graphic>
            <wp14:sizeRelH relativeFrom="page">
              <wp14:pctWidth>0</wp14:pctWidth>
            </wp14:sizeRelH>
            <wp14:sizeRelV relativeFrom="page">
              <wp14:pctHeight>0</wp14:pctHeight>
            </wp14:sizeRelV>
          </wp:anchor>
        </w:drawing>
      </w:r>
      <w:r>
        <w:t>After successfully booting the server you will see the following screen;</w:t>
      </w:r>
      <w:r>
        <w:br/>
      </w:r>
    </w:p>
    <w:p w:rsidR="00F939AF" w:rsidRDefault="00F939AF" w:rsidP="00F939AF"/>
    <w:p w:rsidR="00F939AF" w:rsidRDefault="00F939AF" w:rsidP="00F939AF"/>
    <w:p w:rsidR="00F939AF" w:rsidRDefault="00F939AF" w:rsidP="00F939AF">
      <w:r>
        <w:t xml:space="preserve">Select </w:t>
      </w:r>
      <w:del w:id="34" w:author="Annika De Graaf" w:date="2015-01-04T23:25:00Z">
        <w:r w:rsidDel="00631497">
          <w:delText>the most top</w:delText>
        </w:r>
      </w:del>
      <w:ins w:id="35" w:author="Annika De Graaf" w:date="2015-01-04T23:25:00Z">
        <w:r w:rsidR="00631497">
          <w:t>first</w:t>
        </w:r>
      </w:ins>
      <w:r>
        <w:t xml:space="preserve"> option</w:t>
      </w:r>
      <w:ins w:id="36" w:author="Annika De Graaf" w:date="2015-01-04T23:25:00Z">
        <w:r w:rsidR="00631497">
          <w:t>,</w:t>
        </w:r>
      </w:ins>
      <w:r>
        <w:t xml:space="preserve"> “Install”</w:t>
      </w:r>
      <w:ins w:id="37" w:author="Annika De Graaf" w:date="2015-01-04T23:25:00Z">
        <w:r w:rsidR="00631497">
          <w:t>,</w:t>
        </w:r>
      </w:ins>
      <w:r>
        <w:t xml:space="preserve"> from the menu</w:t>
      </w:r>
      <w:ins w:id="38" w:author="Annika De Graaf" w:date="2015-01-04T23:26:00Z">
        <w:r w:rsidR="00631497">
          <w:t xml:space="preserve"> and press Enter</w:t>
        </w:r>
      </w:ins>
      <w:r>
        <w:t>.</w:t>
      </w:r>
    </w:p>
    <w:p w:rsidR="00F939AF" w:rsidRDefault="00F939AF" w:rsidP="00F939AF"/>
    <w:p w:rsidR="00F939AF" w:rsidRDefault="00F939AF" w:rsidP="00F939AF"/>
    <w:p w:rsidR="00F939AF" w:rsidRDefault="00F939AF" w:rsidP="00F939AF"/>
    <w:p w:rsidR="00F939AF" w:rsidRDefault="00F939AF" w:rsidP="00F939AF"/>
    <w:p w:rsidR="00F939AF" w:rsidRDefault="00F939AF" w:rsidP="00F939AF"/>
    <w:p w:rsidR="00F939AF" w:rsidRDefault="00F939AF" w:rsidP="00F939AF"/>
    <w:p w:rsidR="00F939AF" w:rsidRPr="001837F0" w:rsidRDefault="00F939AF" w:rsidP="00F939AF">
      <w:pPr>
        <w:rPr>
          <w:rPrChange w:id="39" w:author="Annika De Graaf" w:date="2015-01-04T23:30:00Z">
            <w:rPr>
              <w:lang w:val="en-US"/>
            </w:rPr>
          </w:rPrChange>
        </w:rPr>
      </w:pPr>
      <w:del w:id="40" w:author="Annika De Graaf" w:date="2015-01-04T23:27:00Z">
        <w:r w:rsidDel="00631497">
          <w:rPr>
            <w:noProof/>
            <w:lang w:eastAsia="en-GB"/>
          </w:rPr>
          <w:lastRenderedPageBreak/>
          <w:drawing>
            <wp:anchor distT="0" distB="0" distL="114300" distR="114300" simplePos="0" relativeHeight="251661312" behindDoc="0" locked="0" layoutInCell="1" allowOverlap="1" wp14:anchorId="63F2EAB0" wp14:editId="79225613">
              <wp:simplePos x="0" y="0"/>
              <wp:positionH relativeFrom="column">
                <wp:posOffset>4144645</wp:posOffset>
              </wp:positionH>
              <wp:positionV relativeFrom="paragraph">
                <wp:posOffset>611505</wp:posOffset>
              </wp:positionV>
              <wp:extent cx="1592580" cy="2110740"/>
              <wp:effectExtent l="0" t="0" r="762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2580" cy="2110740"/>
                      </a:xfrm>
                      <a:prstGeom prst="rect">
                        <a:avLst/>
                      </a:prstGeom>
                      <a:noFill/>
                      <a:ln>
                        <a:noFill/>
                      </a:ln>
                    </pic:spPr>
                  </pic:pic>
                </a:graphicData>
              </a:graphic>
              <wp14:sizeRelH relativeFrom="page">
                <wp14:pctWidth>0</wp14:pctWidth>
              </wp14:sizeRelH>
              <wp14:sizeRelV relativeFrom="page">
                <wp14:pctHeight>0</wp14:pctHeight>
              </wp14:sizeRelV>
            </wp:anchor>
          </w:drawing>
        </w:r>
      </w:del>
      <w:r>
        <w:rPr>
          <w:noProof/>
          <w:lang w:eastAsia="en-GB"/>
        </w:rPr>
        <w:drawing>
          <wp:anchor distT="0" distB="0" distL="114300" distR="114300" simplePos="0" relativeHeight="251660288" behindDoc="0" locked="0" layoutInCell="1" allowOverlap="1" wp14:anchorId="354D0593" wp14:editId="66DB96D1">
            <wp:simplePos x="0" y="0"/>
            <wp:positionH relativeFrom="column">
              <wp:posOffset>-635</wp:posOffset>
            </wp:positionH>
            <wp:positionV relativeFrom="paragraph">
              <wp:posOffset>1905</wp:posOffset>
            </wp:positionV>
            <wp:extent cx="1893989" cy="22555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93989" cy="22555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completing </w:t>
      </w:r>
      <w:del w:id="41" w:author="Annika De Graaf" w:date="2015-01-04T23:26:00Z">
        <w:r w:rsidDel="00631497">
          <w:delText>step 2</w:delText>
        </w:r>
      </w:del>
      <w:ins w:id="42" w:author="Annika De Graaf" w:date="2015-01-04T23:26:00Z">
        <w:r w:rsidR="00631497">
          <w:t>the previous step,</w:t>
        </w:r>
      </w:ins>
      <w:r>
        <w:t xml:space="preserve"> select English as language for the operating system</w:t>
      </w:r>
      <w:ins w:id="43" w:author="Annika De Graaf" w:date="2015-01-04T23:26:00Z">
        <w:r w:rsidR="00631497">
          <w:t xml:space="preserve"> and press Enter</w:t>
        </w:r>
      </w:ins>
      <w:r>
        <w:t xml:space="preserve">. </w:t>
      </w:r>
      <w:del w:id="44" w:author="Annika De Graaf" w:date="2015-01-04T23:27:00Z">
        <w:r w:rsidDel="00631497">
          <w:delText>Press enter to select English and</w:delText>
        </w:r>
      </w:del>
      <w:ins w:id="45" w:author="Annika De Graaf" w:date="2015-01-04T23:28:00Z">
        <w:r w:rsidR="00631497">
          <w:t>When the language is set to English, the menu will guide you through a few steps to specify the kind of English used.</w:t>
        </w:r>
      </w:ins>
      <w:r>
        <w:t xml:space="preserve"> </w:t>
      </w:r>
      <w:ins w:id="46" w:author="Annika De Graaf" w:date="2015-01-04T23:29:00Z">
        <w:r w:rsidR="00631497">
          <w:t xml:space="preserve">When it asks for the country, please </w:t>
        </w:r>
      </w:ins>
      <w:r>
        <w:t>select</w:t>
      </w:r>
      <w:ins w:id="47" w:author="Annika De Graaf" w:date="2015-01-04T23:27:00Z">
        <w:r w:rsidR="00631497">
          <w:t xml:space="preserve"> </w:t>
        </w:r>
      </w:ins>
      <w:ins w:id="48" w:author="Annika De Graaf" w:date="2015-01-04T23:30:00Z">
        <w:r w:rsidR="00631497">
          <w:t>the country in which the server is located</w:t>
        </w:r>
      </w:ins>
      <w:del w:id="49" w:author="Annika De Graaf" w:date="2015-01-04T23:30:00Z">
        <w:r w:rsidDel="00631497">
          <w:delText xml:space="preserve"> United States from the following screen, and American English from the menu after that</w:delText>
        </w:r>
      </w:del>
      <w:r>
        <w:t xml:space="preserve">. For the next </w:t>
      </w:r>
      <w:del w:id="50" w:author="Annika De Graaf" w:date="2015-01-04T23:30:00Z">
        <w:r w:rsidDel="001837F0">
          <w:delText xml:space="preserve">2 </w:delText>
        </w:r>
      </w:del>
      <w:ins w:id="51" w:author="Annika De Graaf" w:date="2015-01-04T23:30:00Z">
        <w:r w:rsidR="001837F0">
          <w:t xml:space="preserve">two </w:t>
        </w:r>
      </w:ins>
      <w:r>
        <w:t>menus the default settings will do</w:t>
      </w:r>
      <w:ins w:id="52" w:author="Annika De Graaf" w:date="2015-01-04T23:30:00Z">
        <w:r w:rsidR="001837F0">
          <w:t>, but they can be changed if the user wishes so</w:t>
        </w:r>
      </w:ins>
      <w:r>
        <w:t>.</w:t>
      </w:r>
    </w:p>
    <w:p w:rsidR="00F939AF" w:rsidRDefault="00F939AF" w:rsidP="00F939AF"/>
    <w:p w:rsidR="00F939AF" w:rsidRDefault="00F939AF" w:rsidP="00F939AF"/>
    <w:p w:rsidR="00F939AF" w:rsidRDefault="00F939AF" w:rsidP="00F939AF"/>
    <w:p w:rsidR="00F939AF" w:rsidDel="001837F0" w:rsidRDefault="00F939AF" w:rsidP="00F939AF">
      <w:pPr>
        <w:rPr>
          <w:del w:id="53" w:author="Annika De Graaf" w:date="2015-01-04T23:31:00Z"/>
        </w:rPr>
      </w:pPr>
    </w:p>
    <w:p w:rsidR="00F939AF" w:rsidDel="001837F0" w:rsidRDefault="00F939AF" w:rsidP="00F939AF">
      <w:pPr>
        <w:rPr>
          <w:del w:id="54" w:author="Annika De Graaf" w:date="2015-01-04T23:31:00Z"/>
        </w:rPr>
      </w:pPr>
    </w:p>
    <w:p w:rsidR="00F939AF" w:rsidDel="001837F0" w:rsidRDefault="00F939AF" w:rsidP="00F939AF">
      <w:pPr>
        <w:rPr>
          <w:del w:id="55" w:author="Annika De Graaf" w:date="2015-01-04T23:31:00Z"/>
        </w:rPr>
      </w:pPr>
    </w:p>
    <w:p w:rsidR="00F939AF" w:rsidDel="001837F0" w:rsidRDefault="00F939AF" w:rsidP="00F939AF">
      <w:pPr>
        <w:rPr>
          <w:del w:id="56" w:author="Annika De Graaf" w:date="2015-01-04T23:31:00Z"/>
        </w:rPr>
      </w:pPr>
      <w:del w:id="57" w:author="Annika De Graaf" w:date="2015-01-04T23:27:00Z">
        <w:r w:rsidDel="00631497">
          <w:rPr>
            <w:noProof/>
            <w:lang w:eastAsia="en-GB"/>
          </w:rPr>
          <w:drawing>
            <wp:anchor distT="0" distB="0" distL="114300" distR="114300" simplePos="0" relativeHeight="251662336" behindDoc="0" locked="0" layoutInCell="1" allowOverlap="1" wp14:anchorId="153CB7D4" wp14:editId="5565034D">
              <wp:simplePos x="0" y="0"/>
              <wp:positionH relativeFrom="margin">
                <wp:posOffset>1272540</wp:posOffset>
              </wp:positionH>
              <wp:positionV relativeFrom="paragraph">
                <wp:posOffset>-220345</wp:posOffset>
              </wp:positionV>
              <wp:extent cx="1821180" cy="510540"/>
              <wp:effectExtent l="0" t="0" r="762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1180" cy="510540"/>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F939AF" w:rsidDel="001837F0" w:rsidRDefault="00F939AF" w:rsidP="00F939AF">
      <w:pPr>
        <w:rPr>
          <w:del w:id="58" w:author="Annika De Graaf" w:date="2015-01-04T23:31:00Z"/>
        </w:rPr>
      </w:pPr>
    </w:p>
    <w:p w:rsidR="00F939AF" w:rsidDel="001837F0" w:rsidRDefault="00F939AF" w:rsidP="00F939AF">
      <w:pPr>
        <w:rPr>
          <w:del w:id="59" w:author="Annika De Graaf" w:date="2015-01-04T23:31:00Z"/>
        </w:rPr>
      </w:pPr>
    </w:p>
    <w:p w:rsidR="00F939AF" w:rsidRDefault="00F939AF" w:rsidP="00F939AF"/>
    <w:p w:rsidR="001837F0" w:rsidRDefault="001837F0" w:rsidP="00F939AF">
      <w:pPr>
        <w:rPr>
          <w:ins w:id="60" w:author="Annika De Graaf" w:date="2015-01-04T23:32:00Z"/>
        </w:rPr>
      </w:pPr>
      <w:ins w:id="61" w:author="Annika De Graaf" w:date="2015-01-04T23:31:00Z">
        <w:r>
          <w:t xml:space="preserve">After the country and language specifications have been set, the user will get to the next menu. </w:t>
        </w:r>
      </w:ins>
      <w:ins w:id="62" w:author="Annika De Graaf" w:date="2015-01-04T23:32:00Z">
        <w:r>
          <w:t>This menu asks for the network configuration but before the user can continue to the actual configuring of the network, they have to name the server. The name of the server does not really matter, but we strongly advice to pick a suitable one since it might help you identify the specific server if more servers are used.</w:t>
        </w:r>
      </w:ins>
    </w:p>
    <w:p w:rsidR="00F939AF" w:rsidRDefault="00F939AF" w:rsidP="00F939AF">
      <w:r>
        <w:t>Enter a valid Hostname for the server and press continue.</w:t>
      </w:r>
    </w:p>
    <w:p w:rsidR="00F939AF" w:rsidRDefault="00F939AF" w:rsidP="00F939AF">
      <w:r>
        <w:rPr>
          <w:noProof/>
          <w:lang w:eastAsia="en-GB"/>
        </w:rPr>
        <w:drawing>
          <wp:inline distT="0" distB="0" distL="0" distR="0" wp14:anchorId="15B77C9A" wp14:editId="3B33DC43">
            <wp:extent cx="5661660" cy="1760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1660" cy="1760220"/>
                    </a:xfrm>
                    <a:prstGeom prst="rect">
                      <a:avLst/>
                    </a:prstGeom>
                    <a:noFill/>
                    <a:ln>
                      <a:noFill/>
                    </a:ln>
                  </pic:spPr>
                </pic:pic>
              </a:graphicData>
            </a:graphic>
          </wp:inline>
        </w:drawing>
      </w:r>
    </w:p>
    <w:p w:rsidR="00F939AF" w:rsidRPr="00CD1F18" w:rsidRDefault="001837F0" w:rsidP="00F939AF">
      <w:ins w:id="63" w:author="Annika De Graaf" w:date="2015-01-04T23:34:00Z">
        <w:r>
          <w:t xml:space="preserve">When it asks for a domain name, please enter the existing </w:t>
        </w:r>
        <w:proofErr w:type="spellStart"/>
        <w:r>
          <w:t>Plaintech</w:t>
        </w:r>
        <w:proofErr w:type="spellEnd"/>
        <w:r>
          <w:t xml:space="preserve"> domain. </w:t>
        </w:r>
      </w:ins>
      <w:del w:id="64" w:author="Annika De Graaf" w:date="2015-01-04T23:34:00Z">
        <w:r w:rsidR="00F939AF" w:rsidDel="001837F0">
          <w:delText>Also ente</w:delText>
        </w:r>
      </w:del>
      <w:del w:id="65" w:author="Annika De Graaf" w:date="2015-01-04T23:35:00Z">
        <w:r w:rsidR="00F939AF" w:rsidDel="001837F0">
          <w:delText>r plaintech as domain name.</w:delText>
        </w:r>
      </w:del>
    </w:p>
    <w:p w:rsidR="00F939AF" w:rsidRDefault="00F939AF" w:rsidP="00F939AF">
      <w:r>
        <w:rPr>
          <w:noProof/>
          <w:lang w:eastAsia="en-GB"/>
        </w:rPr>
        <w:drawing>
          <wp:inline distT="0" distB="0" distL="0" distR="0" wp14:anchorId="4F95D8A5" wp14:editId="42A517C5">
            <wp:extent cx="5455920" cy="487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5920" cy="487680"/>
                    </a:xfrm>
                    <a:prstGeom prst="rect">
                      <a:avLst/>
                    </a:prstGeom>
                    <a:noFill/>
                    <a:ln>
                      <a:noFill/>
                    </a:ln>
                  </pic:spPr>
                </pic:pic>
              </a:graphicData>
            </a:graphic>
          </wp:inline>
        </w:drawing>
      </w:r>
    </w:p>
    <w:p w:rsidR="00F939AF" w:rsidRDefault="001837F0" w:rsidP="00F939AF">
      <w:ins w:id="66" w:author="Annika De Graaf" w:date="2015-01-04T23:35:00Z">
        <w:r>
          <w:t xml:space="preserve">Next up is the password for ‘Root’. Root is the administrator and has access to everything. Since we do not want other people to have access to the whole system, we need to </w:t>
        </w:r>
      </w:ins>
      <w:del w:id="67" w:author="Annika De Graaf" w:date="2015-01-04T23:36:00Z">
        <w:r w:rsidR="00F939AF" w:rsidDel="001837F0">
          <w:delText>Give</w:delText>
        </w:r>
      </w:del>
      <w:ins w:id="68" w:author="Annika De Graaf" w:date="2015-01-04T23:36:00Z">
        <w:r>
          <w:t>use</w:t>
        </w:r>
      </w:ins>
      <w:r w:rsidR="00F939AF">
        <w:t xml:space="preserve"> a strong password</w:t>
      </w:r>
      <w:ins w:id="69" w:author="Annika De Graaf" w:date="2015-01-04T23:36:00Z">
        <w:r>
          <w:t>.</w:t>
        </w:r>
      </w:ins>
      <w:r w:rsidR="00F939AF">
        <w:t xml:space="preserve"> </w:t>
      </w:r>
      <w:del w:id="70" w:author="Annika De Graaf" w:date="2015-01-04T23:36:00Z">
        <w:r w:rsidR="00F939AF" w:rsidDel="001837F0">
          <w:delText>for the root account which</w:delText>
        </w:r>
      </w:del>
      <w:ins w:id="71" w:author="Annika De Graaf" w:date="2015-01-04T23:36:00Z">
        <w:r>
          <w:t>Do not forget this password as it</w:t>
        </w:r>
      </w:ins>
      <w:r w:rsidR="00F939AF">
        <w:t xml:space="preserve"> will be used to for changing some settings later on in the installation</w:t>
      </w:r>
      <w:ins w:id="72" w:author="Annika De Graaf" w:date="2015-01-04T23:36:00Z">
        <w:r>
          <w:t xml:space="preserve"> and remains the most important password on the server</w:t>
        </w:r>
      </w:ins>
      <w:r w:rsidR="00F939AF">
        <w:t>.</w:t>
      </w:r>
    </w:p>
    <w:p w:rsidR="00F939AF" w:rsidRDefault="00F939AF" w:rsidP="00F939AF">
      <w:r>
        <w:rPr>
          <w:noProof/>
          <w:lang w:eastAsia="en-GB"/>
        </w:rPr>
        <w:drawing>
          <wp:inline distT="0" distB="0" distL="0" distR="0" wp14:anchorId="528DB4A3" wp14:editId="2157A36A">
            <wp:extent cx="56769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6900" cy="457200"/>
                    </a:xfrm>
                    <a:prstGeom prst="rect">
                      <a:avLst/>
                    </a:prstGeom>
                    <a:noFill/>
                    <a:ln>
                      <a:noFill/>
                    </a:ln>
                  </pic:spPr>
                </pic:pic>
              </a:graphicData>
            </a:graphic>
          </wp:inline>
        </w:drawing>
      </w:r>
    </w:p>
    <w:p w:rsidR="00F939AF" w:rsidRDefault="001837F0" w:rsidP="00F939AF">
      <w:ins w:id="73" w:author="Annika De Graaf" w:date="2015-01-04T23:37:00Z">
        <w:r>
          <w:lastRenderedPageBreak/>
          <w:t xml:space="preserve">The system will ask for the name of the new user. </w:t>
        </w:r>
      </w:ins>
      <w:ins w:id="74" w:author="Annika De Graaf" w:date="2015-01-04T23:38:00Z">
        <w:r>
          <w:t xml:space="preserve">This user basically has administrator rights and can become root. </w:t>
        </w:r>
      </w:ins>
      <w:r w:rsidR="00F939AF">
        <w:t xml:space="preserve">Enter a valid username. Afterwards you will have to enter a password for the new user. </w:t>
      </w:r>
      <w:ins w:id="75" w:author="Annika De Graaf" w:date="2015-01-04T23:38:00Z">
        <w:r>
          <w:t>Remember that this is again a very important password as this account has by default access to root. This can be changed later on, but the password should be a strong one in any case.</w:t>
        </w:r>
      </w:ins>
    </w:p>
    <w:p w:rsidR="00F939AF" w:rsidRDefault="00F939AF" w:rsidP="00F939AF">
      <w:r>
        <w:rPr>
          <w:noProof/>
          <w:lang w:eastAsia="en-GB"/>
        </w:rPr>
        <w:drawing>
          <wp:inline distT="0" distB="0" distL="0" distR="0" wp14:anchorId="3A24D6F3" wp14:editId="32570005">
            <wp:extent cx="5501640" cy="5257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1640" cy="525780"/>
                    </a:xfrm>
                    <a:prstGeom prst="rect">
                      <a:avLst/>
                    </a:prstGeom>
                    <a:noFill/>
                    <a:ln>
                      <a:noFill/>
                    </a:ln>
                  </pic:spPr>
                </pic:pic>
              </a:graphicData>
            </a:graphic>
          </wp:inline>
        </w:drawing>
      </w:r>
    </w:p>
    <w:p w:rsidR="00F939AF" w:rsidDel="00206B07" w:rsidRDefault="00F939AF" w:rsidP="00F939AF">
      <w:pPr>
        <w:rPr>
          <w:del w:id="76" w:author="Annika De Graaf" w:date="2015-01-04T23:39:00Z"/>
        </w:rPr>
      </w:pPr>
      <w:del w:id="77" w:author="Annika De Graaf" w:date="2015-01-04T23:39:00Z">
        <w:r w:rsidDel="00206B07">
          <w:delText>Use the default settings for the next menu. And also use the default setting for next menu</w:delText>
        </w:r>
      </w:del>
      <w:ins w:id="78" w:author="Annika De Graaf" w:date="2015-01-04T23:39:00Z">
        <w:r w:rsidR="00206B07">
          <w:t>For the next two menus we recommend the default settings</w:t>
        </w:r>
      </w:ins>
      <w:r>
        <w:t xml:space="preserve">. </w:t>
      </w:r>
    </w:p>
    <w:p w:rsidR="00206B07" w:rsidRDefault="00206B07" w:rsidP="00F939AF">
      <w:pPr>
        <w:rPr>
          <w:ins w:id="79" w:author="Annika De Graaf" w:date="2015-01-04T23:39:00Z"/>
        </w:rPr>
      </w:pPr>
    </w:p>
    <w:p w:rsidR="00F939AF" w:rsidRDefault="00F939AF" w:rsidP="00F939AF"/>
    <w:p w:rsidR="00F939AF" w:rsidRDefault="00F939AF" w:rsidP="00F939AF">
      <w:r>
        <w:t>Make sure you select the correct hard drive to install to avoid probable data loss and choose the top option from the menu as shown below</w:t>
      </w:r>
    </w:p>
    <w:p w:rsidR="00F939AF" w:rsidRDefault="00F939AF" w:rsidP="00F939AF">
      <w:r>
        <w:rPr>
          <w:noProof/>
          <w:lang w:eastAsia="en-GB"/>
        </w:rPr>
        <w:drawing>
          <wp:inline distT="0" distB="0" distL="0" distR="0" wp14:anchorId="4EA88E31" wp14:editId="3363C77E">
            <wp:extent cx="5753100" cy="1844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1844040"/>
                    </a:xfrm>
                    <a:prstGeom prst="rect">
                      <a:avLst/>
                    </a:prstGeom>
                    <a:noFill/>
                    <a:ln>
                      <a:noFill/>
                    </a:ln>
                  </pic:spPr>
                </pic:pic>
              </a:graphicData>
            </a:graphic>
          </wp:inline>
        </w:drawing>
      </w:r>
    </w:p>
    <w:p w:rsidR="00F939AF" w:rsidRDefault="00F939AF" w:rsidP="00F939AF">
      <w:r>
        <w:t>Press enter a few times and select yes from the screen as shown below.</w:t>
      </w:r>
      <w:r>
        <w:rPr>
          <w:noProof/>
          <w:lang w:eastAsia="en-GB"/>
        </w:rPr>
        <w:drawing>
          <wp:inline distT="0" distB="0" distL="0" distR="0" wp14:anchorId="15E8F083" wp14:editId="245F8CDC">
            <wp:extent cx="5577840" cy="2103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2103120"/>
                    </a:xfrm>
                    <a:prstGeom prst="rect">
                      <a:avLst/>
                    </a:prstGeom>
                    <a:noFill/>
                    <a:ln>
                      <a:noFill/>
                    </a:ln>
                  </pic:spPr>
                </pic:pic>
              </a:graphicData>
            </a:graphic>
          </wp:inline>
        </w:drawing>
      </w:r>
    </w:p>
    <w:p w:rsidR="00F939AF" w:rsidRDefault="00F939AF" w:rsidP="00F939AF">
      <w:pPr>
        <w:rPr>
          <w:ins w:id="80" w:author="Annika De Graaf" w:date="2015-01-04T23:41:00Z"/>
        </w:rPr>
      </w:pPr>
      <w:r>
        <w:t>The default settings are usually fine for the next screens. Press enter until the Select and install software window appears</w:t>
      </w:r>
      <w:ins w:id="81" w:author="Annika De Graaf" w:date="2015-01-04T23:41:00Z">
        <w:r w:rsidR="000D32A4">
          <w:t>, as shown below</w:t>
        </w:r>
      </w:ins>
      <w:r>
        <w:t xml:space="preserve">. This can take a few moments to complete. </w:t>
      </w:r>
    </w:p>
    <w:p w:rsidR="000D32A4" w:rsidRDefault="000D32A4" w:rsidP="00F939AF">
      <w:pPr>
        <w:rPr>
          <w:ins w:id="82" w:author="Annika De Graaf" w:date="2015-01-04T23:41:00Z"/>
        </w:rPr>
      </w:pPr>
    </w:p>
    <w:p w:rsidR="000D32A4" w:rsidRDefault="000D32A4" w:rsidP="00F939AF"/>
    <w:p w:rsidR="00F939AF" w:rsidRDefault="00F939AF" w:rsidP="00F939AF">
      <w:r>
        <w:lastRenderedPageBreak/>
        <w:t xml:space="preserve">Select the options shown in the image below using the SPACEBAR. Press enter to continue </w:t>
      </w:r>
      <w:del w:id="83" w:author="Annika De Graaf" w:date="2015-01-04T23:41:00Z">
        <w:r w:rsidDel="000D32A4">
          <w:delText xml:space="preserve">with </w:delText>
        </w:r>
      </w:del>
      <w:r>
        <w:t>the installation and select yes at the next shown screen.</w:t>
      </w:r>
    </w:p>
    <w:p w:rsidR="00F939AF" w:rsidRDefault="00F939AF" w:rsidP="00F939AF">
      <w:pPr>
        <w:rPr>
          <w:lang w:val="en-US"/>
        </w:rPr>
      </w:pPr>
      <w:r>
        <w:rPr>
          <w:noProof/>
          <w:lang w:eastAsia="en-GB"/>
        </w:rPr>
        <w:drawing>
          <wp:inline distT="0" distB="0" distL="0" distR="0" wp14:anchorId="00ABA167" wp14:editId="535B98D9">
            <wp:extent cx="4404360" cy="1562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4360" cy="1562100"/>
                    </a:xfrm>
                    <a:prstGeom prst="rect">
                      <a:avLst/>
                    </a:prstGeom>
                    <a:noFill/>
                    <a:ln>
                      <a:noFill/>
                    </a:ln>
                  </pic:spPr>
                </pic:pic>
              </a:graphicData>
            </a:graphic>
          </wp:inline>
        </w:drawing>
      </w:r>
    </w:p>
    <w:p w:rsidR="00F939AF" w:rsidRDefault="00F939AF" w:rsidP="00F939AF">
      <w:pPr>
        <w:rPr>
          <w:lang w:val="en-US"/>
        </w:rPr>
      </w:pPr>
      <w:r>
        <w:rPr>
          <w:lang w:val="en-US"/>
        </w:rPr>
        <w:t>When you see the screen below the default installation is done</w:t>
      </w:r>
      <w:ins w:id="84" w:author="Annika De Graaf" w:date="2015-01-04T23:42:00Z">
        <w:r w:rsidR="000D32A4">
          <w:rPr>
            <w:lang w:val="en-US"/>
          </w:rPr>
          <w:t>.</w:t>
        </w:r>
      </w:ins>
      <w:del w:id="85" w:author="Annika De Graaf" w:date="2015-01-04T23:42:00Z">
        <w:r w:rsidDel="000D32A4">
          <w:rPr>
            <w:lang w:val="en-US"/>
          </w:rPr>
          <w:delText>!</w:delText>
        </w:r>
      </w:del>
    </w:p>
    <w:p w:rsidR="00F939AF" w:rsidRDefault="00F939AF" w:rsidP="00F939AF">
      <w:pPr>
        <w:rPr>
          <w:lang w:val="en-US"/>
        </w:rPr>
      </w:pPr>
      <w:r>
        <w:rPr>
          <w:noProof/>
          <w:lang w:eastAsia="en-GB"/>
        </w:rPr>
        <w:drawing>
          <wp:inline distT="0" distB="0" distL="0" distR="0" wp14:anchorId="7C03B205" wp14:editId="34D1526B">
            <wp:extent cx="5699760" cy="1219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9760" cy="1219200"/>
                    </a:xfrm>
                    <a:prstGeom prst="rect">
                      <a:avLst/>
                    </a:prstGeom>
                    <a:noFill/>
                    <a:ln>
                      <a:noFill/>
                    </a:ln>
                  </pic:spPr>
                </pic:pic>
              </a:graphicData>
            </a:graphic>
          </wp:inline>
        </w:drawing>
      </w:r>
    </w:p>
    <w:p w:rsidR="00F939AF" w:rsidRDefault="00F939AF" w:rsidP="00F939AF">
      <w:pPr>
        <w:rPr>
          <w:lang w:val="en-US"/>
        </w:rPr>
      </w:pPr>
      <w:r>
        <w:rPr>
          <w:lang w:val="en-US"/>
        </w:rPr>
        <w:br w:type="page"/>
      </w:r>
    </w:p>
    <w:p w:rsidR="00D1263D" w:rsidRPr="002E3E12" w:rsidRDefault="00D1263D" w:rsidP="00D1263D">
      <w:pPr>
        <w:rPr>
          <w:rFonts w:cs="Arial"/>
        </w:rPr>
      </w:pPr>
    </w:p>
    <w:p w:rsidR="00D1263D" w:rsidRPr="00AA06C1" w:rsidRDefault="00AA06C1" w:rsidP="00D1263D">
      <w:pPr>
        <w:pStyle w:val="Heading2"/>
        <w:rPr>
          <w:szCs w:val="36"/>
        </w:rPr>
      </w:pPr>
      <w:r w:rsidRPr="00AA06C1">
        <w:rPr>
          <w:szCs w:val="36"/>
        </w:rPr>
        <w:t xml:space="preserve">Default Services Installation </w:t>
      </w:r>
      <w:r w:rsidRPr="00AA06C1">
        <w:rPr>
          <w:szCs w:val="36"/>
          <w:lang w:val="en-GB"/>
        </w:rPr>
        <w:t>and</w:t>
      </w:r>
      <w:r w:rsidRPr="00AA06C1">
        <w:rPr>
          <w:szCs w:val="36"/>
        </w:rPr>
        <w:t xml:space="preserve"> </w:t>
      </w:r>
      <w:r w:rsidRPr="00AA06C1">
        <w:rPr>
          <w:szCs w:val="36"/>
          <w:lang w:val="en-GB"/>
        </w:rPr>
        <w:t>Optimisation</w:t>
      </w:r>
      <w:r w:rsidRPr="00AA06C1">
        <w:rPr>
          <w:szCs w:val="36"/>
        </w:rPr>
        <w:t xml:space="preserve"> </w:t>
      </w:r>
    </w:p>
    <w:p w:rsidR="00D1263D" w:rsidRPr="00AA06C1" w:rsidRDefault="00AA06C1" w:rsidP="00D1263D">
      <w:pPr>
        <w:rPr>
          <w:lang w:val="en-US"/>
        </w:rPr>
      </w:pPr>
      <w:r>
        <w:rPr>
          <w:lang w:val="en-US"/>
        </w:rPr>
        <w:t xml:space="preserve">For some programs to work properly they need certain services to run. In this part of the </w:t>
      </w:r>
      <w:del w:id="86" w:author="Annika De Graaf" w:date="2015-01-04T23:44:00Z">
        <w:r w:rsidDel="000D32A4">
          <w:rPr>
            <w:lang w:val="en-US"/>
          </w:rPr>
          <w:delText xml:space="preserve">manual </w:delText>
        </w:r>
      </w:del>
      <w:ins w:id="87" w:author="Annika De Graaf" w:date="2015-01-04T23:44:00Z">
        <w:r w:rsidR="000D32A4">
          <w:rPr>
            <w:lang w:val="en-US"/>
          </w:rPr>
          <w:t>chapter</w:t>
        </w:r>
      </w:ins>
      <w:del w:id="88" w:author="Annika De Graaf" w:date="2015-01-04T23:44:00Z">
        <w:r w:rsidDel="000D32A4">
          <w:rPr>
            <w:lang w:val="en-US"/>
          </w:rPr>
          <w:delText>I</w:delText>
        </w:r>
      </w:del>
      <w:ins w:id="89" w:author="Annika De Graaf" w:date="2015-01-04T23:44:00Z">
        <w:r w:rsidR="000D32A4">
          <w:rPr>
            <w:lang w:val="en-US"/>
          </w:rPr>
          <w:t xml:space="preserve"> we</w:t>
        </w:r>
      </w:ins>
      <w:r>
        <w:rPr>
          <w:lang w:val="en-US"/>
        </w:rPr>
        <w:t xml:space="preserve"> will show you how to install these services.</w:t>
      </w:r>
    </w:p>
    <w:p w:rsidR="00AA06C1" w:rsidRPr="00AA3580" w:rsidRDefault="00AA06C1" w:rsidP="00AA06C1">
      <w:pPr>
        <w:pStyle w:val="Heading3"/>
        <w:rPr>
          <w:lang w:val="en-GB"/>
        </w:rPr>
      </w:pPr>
      <w:r>
        <w:rPr>
          <w:lang w:val="en-GB"/>
        </w:rPr>
        <w:t xml:space="preserve">Accessing Server: </w:t>
      </w:r>
      <w:proofErr w:type="spellStart"/>
      <w:r>
        <w:rPr>
          <w:lang w:val="en-GB"/>
        </w:rPr>
        <w:t>PuTTY</w:t>
      </w:r>
      <w:proofErr w:type="spellEnd"/>
    </w:p>
    <w:p w:rsidR="00AA06C1" w:rsidRDefault="000D32A4" w:rsidP="00AA06C1">
      <w:pPr>
        <w:rPr>
          <w:lang w:val="en-US"/>
        </w:rPr>
      </w:pPr>
      <w:ins w:id="90" w:author="Annika De Graaf" w:date="2015-01-04T23:44:00Z">
        <w:r>
          <w:rPr>
            <w:lang w:val="en-US"/>
          </w:rPr>
          <w:t>Even though this is not a service on the server, it is still an important one.</w:t>
        </w:r>
      </w:ins>
      <w:ins w:id="91" w:author="Annika De Graaf" w:date="2015-01-04T23:45:00Z">
        <w:r>
          <w:rPr>
            <w:lang w:val="en-US"/>
          </w:rPr>
          <w:t xml:space="preserve"> As the server does not have a graphical interface, we will need a third party program to connect to the server.</w:t>
        </w:r>
      </w:ins>
      <w:ins w:id="92" w:author="Annika De Graaf" w:date="2015-01-04T23:46:00Z">
        <w:r>
          <w:rPr>
            <w:lang w:val="en-US"/>
          </w:rPr>
          <w:t xml:space="preserve"> This program does not necessarily have to be </w:t>
        </w:r>
        <w:proofErr w:type="spellStart"/>
        <w:r>
          <w:rPr>
            <w:lang w:val="en-US"/>
          </w:rPr>
          <w:t>PuTTY</w:t>
        </w:r>
        <w:proofErr w:type="spellEnd"/>
        <w:r>
          <w:rPr>
            <w:lang w:val="en-US"/>
          </w:rPr>
          <w:t>, but any program in which we can access the command line will do. W</w:t>
        </w:r>
      </w:ins>
      <w:ins w:id="93" w:author="Annika De Graaf" w:date="2015-01-04T23:47:00Z">
        <w:r>
          <w:rPr>
            <w:lang w:val="en-US"/>
          </w:rPr>
          <w:t xml:space="preserve">e chose for </w:t>
        </w:r>
        <w:proofErr w:type="spellStart"/>
        <w:r>
          <w:rPr>
            <w:lang w:val="en-US"/>
          </w:rPr>
          <w:t>PuTTY</w:t>
        </w:r>
        <w:proofErr w:type="spellEnd"/>
        <w:r>
          <w:rPr>
            <w:lang w:val="en-US"/>
          </w:rPr>
          <w:t xml:space="preserve"> since it is a free, lightweight program that does the trick, but again, this is entirely up to you.</w:t>
        </w:r>
      </w:ins>
      <w:ins w:id="94" w:author="Annika De Graaf" w:date="2015-01-04T23:44:00Z">
        <w:r>
          <w:rPr>
            <w:lang w:val="en-US"/>
          </w:rPr>
          <w:t xml:space="preserve"> </w:t>
        </w:r>
      </w:ins>
      <w:r w:rsidR="00AA06C1">
        <w:rPr>
          <w:lang w:val="en-US"/>
        </w:rPr>
        <w:t xml:space="preserve">Since we installed the SSH service together with the operating server we can use </w:t>
      </w:r>
      <w:proofErr w:type="spellStart"/>
      <w:ins w:id="95" w:author="Annika De Graaf" w:date="2015-01-04T23:45:00Z">
        <w:r>
          <w:rPr>
            <w:lang w:val="en-US"/>
          </w:rPr>
          <w:t>PuTTY</w:t>
        </w:r>
      </w:ins>
      <w:proofErr w:type="spellEnd"/>
      <w:del w:id="96" w:author="Annika De Graaf" w:date="2015-01-04T23:45:00Z">
        <w:r w:rsidR="00AA06C1" w:rsidDel="000D32A4">
          <w:rPr>
            <w:lang w:val="en-US"/>
          </w:rPr>
          <w:delText>putty</w:delText>
        </w:r>
      </w:del>
      <w:r w:rsidR="00AA06C1">
        <w:rPr>
          <w:lang w:val="en-US"/>
        </w:rPr>
        <w:t xml:space="preserve"> to connect to the server. Download </w:t>
      </w:r>
      <w:proofErr w:type="spellStart"/>
      <w:ins w:id="97" w:author="Annika De Graaf" w:date="2015-01-04T23:47:00Z">
        <w:r>
          <w:rPr>
            <w:lang w:val="en-US"/>
          </w:rPr>
          <w:t>PuTTY</w:t>
        </w:r>
      </w:ins>
      <w:proofErr w:type="spellEnd"/>
      <w:del w:id="98" w:author="Annika De Graaf" w:date="2015-01-04T23:47:00Z">
        <w:r w:rsidR="00AA06C1" w:rsidDel="000D32A4">
          <w:rPr>
            <w:lang w:val="en-US"/>
          </w:rPr>
          <w:delText>putty</w:delText>
        </w:r>
      </w:del>
      <w:r w:rsidR="00AA06C1">
        <w:rPr>
          <w:lang w:val="en-US"/>
        </w:rPr>
        <w:t xml:space="preserve"> from </w:t>
      </w:r>
      <w:del w:id="99" w:author="Annika De Graaf" w:date="2015-01-04T23:47:00Z">
        <w:r w:rsidR="00AA06C1" w:rsidDel="000D32A4">
          <w:rPr>
            <w:lang w:val="en-US"/>
          </w:rPr>
          <w:delText>the internet</w:delText>
        </w:r>
      </w:del>
      <w:ins w:id="100" w:author="Annika De Graaf" w:date="2015-01-04T23:47:00Z">
        <w:r>
          <w:rPr>
            <w:lang w:val="en-US"/>
          </w:rPr>
          <w:t>their website</w:t>
        </w:r>
      </w:ins>
      <w:r w:rsidR="00AA06C1">
        <w:rPr>
          <w:lang w:val="en-US"/>
        </w:rPr>
        <w:t xml:space="preserve"> and execute the </w:t>
      </w:r>
      <w:ins w:id="101" w:author="Annika De Graaf" w:date="2015-01-04T23:48:00Z">
        <w:r>
          <w:rPr>
            <w:lang w:val="en-US"/>
          </w:rPr>
          <w:t>file with the .</w:t>
        </w:r>
      </w:ins>
      <w:r w:rsidR="00AA06C1">
        <w:rPr>
          <w:lang w:val="en-US"/>
        </w:rPr>
        <w:t>exe</w:t>
      </w:r>
      <w:ins w:id="102" w:author="Annika De Graaf" w:date="2015-01-04T23:48:00Z">
        <w:r>
          <w:rPr>
            <w:lang w:val="en-US"/>
          </w:rPr>
          <w:t xml:space="preserve"> extension</w:t>
        </w:r>
      </w:ins>
      <w:r w:rsidR="00AA06C1">
        <w:rPr>
          <w:lang w:val="en-US"/>
        </w:rPr>
        <w:t xml:space="preserve">.  </w:t>
      </w:r>
    </w:p>
    <w:p w:rsidR="00AA06C1" w:rsidRDefault="00AA06C1" w:rsidP="00AA06C1">
      <w:pPr>
        <w:rPr>
          <w:lang w:val="en-US"/>
        </w:rPr>
      </w:pPr>
      <w:r>
        <w:rPr>
          <w:lang w:val="en-US"/>
        </w:rPr>
        <w:t>Enter the server</w:t>
      </w:r>
      <w:ins w:id="103" w:author="Annika De Graaf" w:date="2015-01-04T23:48:00Z">
        <w:r w:rsidR="000D32A4">
          <w:rPr>
            <w:lang w:val="en-US"/>
          </w:rPr>
          <w:t>’</w:t>
        </w:r>
      </w:ins>
      <w:r>
        <w:rPr>
          <w:lang w:val="en-US"/>
        </w:rPr>
        <w:t xml:space="preserve">s IP address in the Host Name field. And press </w:t>
      </w:r>
      <w:ins w:id="104" w:author="Annika De Graaf" w:date="2015-01-04T23:48:00Z">
        <w:r w:rsidR="000D32A4">
          <w:rPr>
            <w:lang w:val="en-US"/>
          </w:rPr>
          <w:t>‘</w:t>
        </w:r>
      </w:ins>
      <w:r>
        <w:rPr>
          <w:lang w:val="en-US"/>
        </w:rPr>
        <w:t>open</w:t>
      </w:r>
      <w:ins w:id="105" w:author="Annika De Graaf" w:date="2015-01-04T23:48:00Z">
        <w:r w:rsidR="000D32A4">
          <w:rPr>
            <w:lang w:val="en-US"/>
          </w:rPr>
          <w:t>’</w:t>
        </w:r>
      </w:ins>
      <w:r>
        <w:rPr>
          <w:lang w:val="en-US"/>
        </w:rPr>
        <w:t xml:space="preserve"> to connect.</w:t>
      </w:r>
    </w:p>
    <w:p w:rsidR="00AA06C1" w:rsidRDefault="00AA06C1" w:rsidP="00AA06C1">
      <w:pPr>
        <w:rPr>
          <w:lang w:val="en-US"/>
        </w:rPr>
      </w:pPr>
      <w:r>
        <w:rPr>
          <w:noProof/>
          <w:lang w:eastAsia="en-GB"/>
        </w:rPr>
        <w:drawing>
          <wp:inline distT="0" distB="0" distL="0" distR="0" wp14:anchorId="4B9ABDDC" wp14:editId="0A726FD3">
            <wp:extent cx="4754880" cy="41986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4880" cy="4198620"/>
                    </a:xfrm>
                    <a:prstGeom prst="rect">
                      <a:avLst/>
                    </a:prstGeom>
                    <a:noFill/>
                    <a:ln>
                      <a:noFill/>
                    </a:ln>
                  </pic:spPr>
                </pic:pic>
              </a:graphicData>
            </a:graphic>
          </wp:inline>
        </w:drawing>
      </w:r>
    </w:p>
    <w:p w:rsidR="00AA06C1" w:rsidRDefault="00AA06C1" w:rsidP="00AA06C1">
      <w:pPr>
        <w:rPr>
          <w:lang w:val="en-US"/>
        </w:rPr>
      </w:pPr>
      <w:r>
        <w:rPr>
          <w:lang w:val="en-US"/>
        </w:rPr>
        <w:t xml:space="preserve">After connecting with the server, log in with your credentials and you’re ready to go. </w:t>
      </w:r>
    </w:p>
    <w:p w:rsidR="00AA06C1" w:rsidDel="000D32A4" w:rsidRDefault="00AA06C1" w:rsidP="00AA06C1">
      <w:pPr>
        <w:rPr>
          <w:del w:id="106" w:author="Annika De Graaf" w:date="2015-01-04T23:49:00Z"/>
          <w:lang w:val="en-US"/>
        </w:rPr>
      </w:pPr>
      <w:r>
        <w:rPr>
          <w:noProof/>
          <w:lang w:eastAsia="en-GB"/>
        </w:rPr>
        <w:drawing>
          <wp:inline distT="0" distB="0" distL="0" distR="0" wp14:anchorId="6338AF64" wp14:editId="10AD82F2">
            <wp:extent cx="3124200" cy="4602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0" cy="460287"/>
                    </a:xfrm>
                    <a:prstGeom prst="rect">
                      <a:avLst/>
                    </a:prstGeom>
                    <a:noFill/>
                    <a:ln>
                      <a:noFill/>
                    </a:ln>
                  </pic:spPr>
                </pic:pic>
              </a:graphicData>
            </a:graphic>
          </wp:inline>
        </w:drawing>
      </w:r>
    </w:p>
    <w:p w:rsidR="00AA06C1" w:rsidRDefault="00AA06C1" w:rsidP="00AA06C1">
      <w:pPr>
        <w:rPr>
          <w:rFonts w:cs="Arial"/>
          <w:lang w:val="en-US"/>
        </w:rPr>
      </w:pPr>
    </w:p>
    <w:p w:rsidR="00AA06C1" w:rsidRPr="00AA3580" w:rsidRDefault="00AA06C1" w:rsidP="00AA06C1">
      <w:pPr>
        <w:pStyle w:val="Heading3"/>
        <w:rPr>
          <w:lang w:val="en-GB"/>
        </w:rPr>
      </w:pPr>
      <w:r>
        <w:rPr>
          <w:lang w:val="en-GB"/>
        </w:rPr>
        <w:lastRenderedPageBreak/>
        <w:t>Installing and Optimising MySQL</w:t>
      </w:r>
    </w:p>
    <w:p w:rsidR="00AA06C1" w:rsidRDefault="00AA06C1" w:rsidP="00AA06C1">
      <w:pPr>
        <w:rPr>
          <w:lang w:val="en-US"/>
        </w:rPr>
      </w:pPr>
      <w:r>
        <w:rPr>
          <w:lang w:val="en-US"/>
        </w:rPr>
        <w:t xml:space="preserve">MySQL is used to run a database on a server. We will install this service trough </w:t>
      </w:r>
      <w:del w:id="107" w:author="Annika De Graaf" w:date="2015-01-04T23:50:00Z">
        <w:r w:rsidDel="000D32A4">
          <w:rPr>
            <w:lang w:val="en-US"/>
          </w:rPr>
          <w:delText xml:space="preserve">putty </w:delText>
        </w:r>
      </w:del>
      <w:proofErr w:type="spellStart"/>
      <w:ins w:id="108" w:author="Annika De Graaf" w:date="2015-01-04T23:50:00Z">
        <w:r w:rsidR="000D32A4">
          <w:rPr>
            <w:lang w:val="en-US"/>
          </w:rPr>
          <w:t>PuTTY</w:t>
        </w:r>
        <w:proofErr w:type="spellEnd"/>
        <w:r w:rsidR="000D32A4">
          <w:rPr>
            <w:lang w:val="en-US"/>
          </w:rPr>
          <w:t xml:space="preserve"> </w:t>
        </w:r>
      </w:ins>
      <w:r>
        <w:rPr>
          <w:lang w:val="en-US"/>
        </w:rPr>
        <w:t>(Chapter 2.1).</w:t>
      </w:r>
    </w:p>
    <w:p w:rsidR="00AA06C1" w:rsidRDefault="00AA06C1" w:rsidP="00AA06C1">
      <w:pPr>
        <w:rPr>
          <w:lang w:val="en-US"/>
        </w:rPr>
      </w:pPr>
      <w:r>
        <w:rPr>
          <w:lang w:val="en-US"/>
        </w:rPr>
        <w:t xml:space="preserve">Make sure you are logged in with a root account on the server. Use </w:t>
      </w:r>
      <w:ins w:id="109" w:author="Annika De Graaf" w:date="2015-01-04T23:50:00Z">
        <w:r w:rsidR="000D32A4">
          <w:rPr>
            <w:lang w:val="en-US"/>
          </w:rPr>
          <w:t>the command ‘</w:t>
        </w:r>
      </w:ins>
      <w:proofErr w:type="spellStart"/>
      <w:r>
        <w:rPr>
          <w:i/>
          <w:lang w:val="en-US"/>
        </w:rPr>
        <w:t>sudo</w:t>
      </w:r>
      <w:proofErr w:type="spellEnd"/>
      <w:r>
        <w:rPr>
          <w:i/>
          <w:lang w:val="en-US"/>
        </w:rPr>
        <w:t xml:space="preserve"> </w:t>
      </w:r>
      <w:proofErr w:type="spellStart"/>
      <w:r>
        <w:rPr>
          <w:i/>
          <w:lang w:val="en-US"/>
        </w:rPr>
        <w:t>su</w:t>
      </w:r>
      <w:proofErr w:type="spellEnd"/>
      <w:ins w:id="110" w:author="Annika De Graaf" w:date="2015-01-04T23:50:00Z">
        <w:r w:rsidR="000D32A4">
          <w:rPr>
            <w:i/>
            <w:lang w:val="en-US"/>
          </w:rPr>
          <w:t>’</w:t>
        </w:r>
      </w:ins>
      <w:r>
        <w:rPr>
          <w:i/>
          <w:lang w:val="en-US"/>
        </w:rPr>
        <w:t xml:space="preserve"> </w:t>
      </w:r>
      <w:r>
        <w:rPr>
          <w:lang w:val="en-US"/>
        </w:rPr>
        <w:t>to activate your root rights followed by your password.</w:t>
      </w:r>
      <w:ins w:id="111" w:author="Annika De Graaf" w:date="2015-01-05T00:00:00Z">
        <w:r w:rsidR="00100864">
          <w:rPr>
            <w:lang w:val="en-US"/>
          </w:rPr>
          <w:t xml:space="preserve"> Without being able to access the root account, one cannot install anything</w:t>
        </w:r>
        <w:r w:rsidR="00CD06EB">
          <w:rPr>
            <w:lang w:val="en-US"/>
          </w:rPr>
          <w:t>.</w:t>
        </w:r>
      </w:ins>
      <w:r>
        <w:rPr>
          <w:lang w:val="en-US"/>
        </w:rPr>
        <w:t xml:space="preserve"> Make sure your operating system is running </w:t>
      </w:r>
      <w:ins w:id="112" w:author="Annika De Graaf" w:date="2015-01-04T23:50:00Z">
        <w:r w:rsidR="00FB6292">
          <w:rPr>
            <w:lang w:val="en-US"/>
          </w:rPr>
          <w:t>the</w:t>
        </w:r>
      </w:ins>
      <w:del w:id="113" w:author="Annika De Graaf" w:date="2015-01-04T23:50:00Z">
        <w:r w:rsidDel="00FB6292">
          <w:rPr>
            <w:lang w:val="en-US"/>
          </w:rPr>
          <w:delText>his</w:delText>
        </w:r>
      </w:del>
      <w:r>
        <w:rPr>
          <w:lang w:val="en-US"/>
        </w:rPr>
        <w:t xml:space="preserve"> latest version by using </w:t>
      </w:r>
      <w:ins w:id="114" w:author="Annika De Graaf" w:date="2015-01-04T23:51:00Z">
        <w:r w:rsidR="00FB6292">
          <w:rPr>
            <w:lang w:val="en-US"/>
          </w:rPr>
          <w:t>‘</w:t>
        </w:r>
      </w:ins>
      <w:r w:rsidRPr="00F60B2D">
        <w:rPr>
          <w:i/>
          <w:lang w:val="en-US"/>
        </w:rPr>
        <w:t>apt-get update</w:t>
      </w:r>
      <w:ins w:id="115" w:author="Annika De Graaf" w:date="2015-01-04T23:51:00Z">
        <w:r w:rsidR="00FB6292">
          <w:rPr>
            <w:i/>
            <w:lang w:val="en-US"/>
          </w:rPr>
          <w:t>’</w:t>
        </w:r>
      </w:ins>
      <w:r>
        <w:rPr>
          <w:lang w:val="en-US"/>
        </w:rPr>
        <w:t xml:space="preserve"> and </w:t>
      </w:r>
      <w:ins w:id="116" w:author="Annika De Graaf" w:date="2015-01-04T23:51:00Z">
        <w:r w:rsidR="00FB6292">
          <w:rPr>
            <w:lang w:val="en-US"/>
          </w:rPr>
          <w:t>‘</w:t>
        </w:r>
      </w:ins>
      <w:r w:rsidRPr="00F60B2D">
        <w:rPr>
          <w:i/>
          <w:lang w:val="en-US"/>
        </w:rPr>
        <w:t xml:space="preserve">apt-get </w:t>
      </w:r>
      <w:proofErr w:type="spellStart"/>
      <w:r w:rsidRPr="00F60B2D">
        <w:rPr>
          <w:i/>
          <w:lang w:val="en-US"/>
        </w:rPr>
        <w:t>dist</w:t>
      </w:r>
      <w:proofErr w:type="spellEnd"/>
      <w:r w:rsidRPr="00F60B2D">
        <w:rPr>
          <w:i/>
          <w:lang w:val="en-US"/>
        </w:rPr>
        <w:t>-upgrade</w:t>
      </w:r>
      <w:ins w:id="117" w:author="Annika De Graaf" w:date="2015-01-04T23:51:00Z">
        <w:r w:rsidR="00FB6292">
          <w:rPr>
            <w:i/>
            <w:lang w:val="en-US"/>
          </w:rPr>
          <w:t>’</w:t>
        </w:r>
      </w:ins>
      <w:r>
        <w:rPr>
          <w:lang w:val="en-US"/>
        </w:rPr>
        <w:t xml:space="preserve"> afterwards, th</w:t>
      </w:r>
      <w:ins w:id="118" w:author="Annika De Graaf" w:date="2015-01-04T23:51:00Z">
        <w:r w:rsidR="00FB6292">
          <w:rPr>
            <w:lang w:val="en-US"/>
          </w:rPr>
          <w:t>ese commands search for updates and install them if there are any which</w:t>
        </w:r>
      </w:ins>
      <w:del w:id="119" w:author="Annika De Graaf" w:date="2015-01-04T23:51:00Z">
        <w:r w:rsidDel="00FB6292">
          <w:rPr>
            <w:lang w:val="en-US"/>
          </w:rPr>
          <w:delText>is</w:delText>
        </w:r>
      </w:del>
      <w:r>
        <w:rPr>
          <w:lang w:val="en-US"/>
        </w:rPr>
        <w:t xml:space="preserve"> can take a while to complete.</w:t>
      </w:r>
    </w:p>
    <w:p w:rsidR="00AA06C1" w:rsidRDefault="00AA06C1" w:rsidP="00AA06C1">
      <w:pPr>
        <w:rPr>
          <w:lang w:val="en-US"/>
        </w:rPr>
      </w:pPr>
      <w:r>
        <w:rPr>
          <w:lang w:val="en-US"/>
        </w:rPr>
        <w:t xml:space="preserve">To install the MySQL services use the command </w:t>
      </w:r>
      <w:ins w:id="120" w:author="Annika De Graaf" w:date="2015-01-04T23:52:00Z">
        <w:r w:rsidR="00FB6292">
          <w:rPr>
            <w:lang w:val="en-US"/>
          </w:rPr>
          <w:t>‘</w:t>
        </w:r>
      </w:ins>
      <w:r w:rsidRPr="009C110E">
        <w:rPr>
          <w:i/>
          <w:lang w:val="en-US"/>
        </w:rPr>
        <w:t xml:space="preserve">apt-get install </w:t>
      </w:r>
      <w:proofErr w:type="spellStart"/>
      <w:r w:rsidRPr="009C110E">
        <w:rPr>
          <w:i/>
          <w:lang w:val="en-US"/>
        </w:rPr>
        <w:t>mysql</w:t>
      </w:r>
      <w:proofErr w:type="spellEnd"/>
      <w:r w:rsidRPr="009C110E">
        <w:rPr>
          <w:i/>
          <w:lang w:val="en-US"/>
        </w:rPr>
        <w:t xml:space="preserve">-server </w:t>
      </w:r>
      <w:proofErr w:type="spellStart"/>
      <w:r w:rsidRPr="009C110E">
        <w:rPr>
          <w:i/>
          <w:lang w:val="en-US"/>
        </w:rPr>
        <w:t>mysql</w:t>
      </w:r>
      <w:proofErr w:type="spellEnd"/>
      <w:r w:rsidRPr="009C110E">
        <w:rPr>
          <w:i/>
          <w:lang w:val="en-US"/>
        </w:rPr>
        <w:t>-client</w:t>
      </w:r>
      <w:ins w:id="121" w:author="Annika De Graaf" w:date="2015-01-04T23:52:00Z">
        <w:r w:rsidR="00FB6292">
          <w:rPr>
            <w:i/>
            <w:lang w:val="en-US"/>
          </w:rPr>
          <w:t>’</w:t>
        </w:r>
      </w:ins>
      <w:r>
        <w:rPr>
          <w:lang w:val="en-US"/>
        </w:rPr>
        <w:t xml:space="preserve"> and press </w:t>
      </w:r>
      <w:ins w:id="122" w:author="Annika De Graaf" w:date="2015-01-04T23:52:00Z">
        <w:r w:rsidR="00FB6292">
          <w:rPr>
            <w:lang w:val="en-US"/>
          </w:rPr>
          <w:t>‘</w:t>
        </w:r>
      </w:ins>
      <w:r>
        <w:rPr>
          <w:lang w:val="en-US"/>
        </w:rPr>
        <w:t>Y</w:t>
      </w:r>
      <w:ins w:id="123" w:author="Annika De Graaf" w:date="2015-01-04T23:52:00Z">
        <w:r w:rsidR="00FB6292">
          <w:rPr>
            <w:lang w:val="en-US"/>
          </w:rPr>
          <w:t>’</w:t>
        </w:r>
      </w:ins>
      <w:r>
        <w:rPr>
          <w:lang w:val="en-US"/>
        </w:rPr>
        <w:t xml:space="preserve"> when prompted to start the installation. </w:t>
      </w:r>
    </w:p>
    <w:p w:rsidR="00AA06C1" w:rsidRDefault="00AA06C1" w:rsidP="00AA06C1">
      <w:pPr>
        <w:rPr>
          <w:lang w:val="en-US"/>
        </w:rPr>
      </w:pPr>
      <w:r>
        <w:rPr>
          <w:lang w:val="en-US"/>
        </w:rPr>
        <w:t>MySQL has it</w:t>
      </w:r>
      <w:del w:id="124" w:author="Annika De Graaf" w:date="2015-01-04T23:53:00Z">
        <w:r w:rsidDel="00FB6292">
          <w:rPr>
            <w:lang w:val="en-US"/>
          </w:rPr>
          <w:delText>’</w:delText>
        </w:r>
      </w:del>
      <w:r>
        <w:rPr>
          <w:lang w:val="en-US"/>
        </w:rPr>
        <w:t>s own user accounts, which are not related to the normal user accounts. The next step is setting</w:t>
      </w:r>
      <w:ins w:id="125" w:author="Annika De Graaf" w:date="2015-01-04T23:53:00Z">
        <w:r w:rsidR="00FB6292">
          <w:rPr>
            <w:lang w:val="en-US"/>
          </w:rPr>
          <w:t xml:space="preserve"> up</w:t>
        </w:r>
      </w:ins>
      <w:r>
        <w:rPr>
          <w:lang w:val="en-US"/>
        </w:rPr>
        <w:t xml:space="preserve"> a </w:t>
      </w:r>
      <w:del w:id="126" w:author="Annika De Graaf" w:date="2015-01-04T23:53:00Z">
        <w:r w:rsidDel="00FB6292">
          <w:rPr>
            <w:lang w:val="en-US"/>
          </w:rPr>
          <w:delText xml:space="preserve">safe </w:delText>
        </w:r>
      </w:del>
      <w:ins w:id="127" w:author="Annika De Graaf" w:date="2015-01-04T23:53:00Z">
        <w:r w:rsidR="00FB6292">
          <w:rPr>
            <w:lang w:val="en-US"/>
          </w:rPr>
          <w:t xml:space="preserve">secure </w:t>
        </w:r>
      </w:ins>
      <w:r>
        <w:rPr>
          <w:lang w:val="en-US"/>
        </w:rPr>
        <w:t>password for the MySQL root account with the following command.</w:t>
      </w:r>
    </w:p>
    <w:p w:rsidR="00AA06C1" w:rsidRDefault="00AA06C1" w:rsidP="00AA06C1">
      <w:pPr>
        <w:rPr>
          <w:i/>
        </w:rPr>
      </w:pPr>
      <w:proofErr w:type="spellStart"/>
      <w:r w:rsidRPr="009C110E">
        <w:rPr>
          <w:i/>
        </w:rPr>
        <w:t>Mysqladmin</w:t>
      </w:r>
      <w:proofErr w:type="spellEnd"/>
      <w:r w:rsidRPr="009C110E">
        <w:rPr>
          <w:i/>
        </w:rPr>
        <w:t xml:space="preserve"> –u root –h localhost password ‘</w:t>
      </w:r>
      <w:proofErr w:type="spellStart"/>
      <w:r w:rsidRPr="009C110E">
        <w:rPr>
          <w:i/>
        </w:rPr>
        <w:t>examplepassword</w:t>
      </w:r>
      <w:proofErr w:type="spellEnd"/>
      <w:r w:rsidRPr="009C110E">
        <w:rPr>
          <w:i/>
        </w:rPr>
        <w:t>’</w:t>
      </w:r>
    </w:p>
    <w:p w:rsidR="00AA06C1" w:rsidRDefault="00AA06C1" w:rsidP="00AA06C1">
      <w:pPr>
        <w:rPr>
          <w:i/>
        </w:rPr>
      </w:pPr>
      <w:r>
        <w:rPr>
          <w:i/>
          <w:noProof/>
          <w:lang w:eastAsia="en-GB"/>
        </w:rPr>
        <w:drawing>
          <wp:inline distT="0" distB="0" distL="0" distR="0" wp14:anchorId="02DA2796" wp14:editId="062D486A">
            <wp:extent cx="5753100" cy="144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44780"/>
                    </a:xfrm>
                    <a:prstGeom prst="rect">
                      <a:avLst/>
                    </a:prstGeom>
                    <a:noFill/>
                    <a:ln>
                      <a:noFill/>
                    </a:ln>
                  </pic:spPr>
                </pic:pic>
              </a:graphicData>
            </a:graphic>
          </wp:inline>
        </w:drawing>
      </w:r>
    </w:p>
    <w:p w:rsidR="00AA06C1" w:rsidRDefault="00AA06C1" w:rsidP="00AA06C1">
      <w:pPr>
        <w:rPr>
          <w:lang w:val="en-US"/>
        </w:rPr>
      </w:pPr>
      <w:r w:rsidRPr="009C110E">
        <w:rPr>
          <w:lang w:val="en-US"/>
        </w:rPr>
        <w:t xml:space="preserve">Where </w:t>
      </w:r>
      <w:proofErr w:type="spellStart"/>
      <w:r w:rsidRPr="009C110E">
        <w:rPr>
          <w:i/>
          <w:lang w:val="en-US"/>
        </w:rPr>
        <w:t>examplepassword</w:t>
      </w:r>
      <w:proofErr w:type="spellEnd"/>
      <w:r w:rsidRPr="009C110E">
        <w:rPr>
          <w:i/>
          <w:lang w:val="en-US"/>
        </w:rPr>
        <w:t xml:space="preserve"> </w:t>
      </w:r>
      <w:ins w:id="128" w:author="Annika De Graaf" w:date="2015-01-04T23:54:00Z">
        <w:r w:rsidR="00FB6292">
          <w:rPr>
            <w:lang w:val="en-US"/>
          </w:rPr>
          <w:t>should be replaced with</w:t>
        </w:r>
      </w:ins>
      <w:del w:id="129" w:author="Annika De Graaf" w:date="2015-01-04T23:54:00Z">
        <w:r w:rsidRPr="009C110E" w:rsidDel="00FB6292">
          <w:rPr>
            <w:lang w:val="en-US"/>
          </w:rPr>
          <w:delText>is</w:delText>
        </w:r>
      </w:del>
      <w:r w:rsidRPr="009C110E">
        <w:rPr>
          <w:lang w:val="en-US"/>
        </w:rPr>
        <w:t xml:space="preserve"> your password.</w:t>
      </w:r>
    </w:p>
    <w:p w:rsidR="00AA06C1" w:rsidRPr="009C110E" w:rsidRDefault="00AA06C1" w:rsidP="00AA06C1">
      <w:pPr>
        <w:rPr>
          <w:lang w:val="en-US"/>
        </w:rPr>
      </w:pPr>
      <w:r>
        <w:rPr>
          <w:lang w:val="en-US"/>
        </w:rPr>
        <w:t xml:space="preserve">To login to MySQL and use its functionalities type </w:t>
      </w:r>
      <w:ins w:id="130" w:author="Annika De Graaf" w:date="2015-01-04T23:54:00Z">
        <w:r w:rsidR="00FB6292">
          <w:rPr>
            <w:lang w:val="en-US"/>
          </w:rPr>
          <w:t>‘</w:t>
        </w:r>
      </w:ins>
      <w:proofErr w:type="spellStart"/>
      <w:r>
        <w:rPr>
          <w:i/>
          <w:lang w:val="en-US"/>
        </w:rPr>
        <w:t>mysql</w:t>
      </w:r>
      <w:proofErr w:type="spellEnd"/>
      <w:r>
        <w:rPr>
          <w:i/>
          <w:lang w:val="en-US"/>
        </w:rPr>
        <w:t xml:space="preserve"> –u root –p</w:t>
      </w:r>
      <w:ins w:id="131" w:author="Annika De Graaf" w:date="2015-01-04T23:54:00Z">
        <w:r w:rsidR="00FB6292">
          <w:rPr>
            <w:i/>
            <w:lang w:val="en-US"/>
          </w:rPr>
          <w:t>’</w:t>
        </w:r>
      </w:ins>
      <w:r>
        <w:rPr>
          <w:i/>
          <w:lang w:val="en-US"/>
        </w:rPr>
        <w:t xml:space="preserve"> </w:t>
      </w:r>
      <w:r>
        <w:rPr>
          <w:lang w:val="en-US"/>
        </w:rPr>
        <w:t>followed by your password as shown below.</w:t>
      </w:r>
    </w:p>
    <w:p w:rsidR="00AA06C1" w:rsidRDefault="00AA06C1" w:rsidP="00AA06C1">
      <w:pPr>
        <w:rPr>
          <w:ins w:id="132" w:author="Annika De Graaf" w:date="2015-01-04T23:54:00Z"/>
          <w:lang w:val="en-US"/>
        </w:rPr>
      </w:pPr>
      <w:r>
        <w:rPr>
          <w:noProof/>
          <w:lang w:eastAsia="en-GB"/>
        </w:rPr>
        <w:drawing>
          <wp:inline distT="0" distB="0" distL="0" distR="0" wp14:anchorId="123FB05A" wp14:editId="305D2CC0">
            <wp:extent cx="4541520" cy="617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1520" cy="617220"/>
                    </a:xfrm>
                    <a:prstGeom prst="rect">
                      <a:avLst/>
                    </a:prstGeom>
                    <a:noFill/>
                    <a:ln>
                      <a:noFill/>
                    </a:ln>
                  </pic:spPr>
                </pic:pic>
              </a:graphicData>
            </a:graphic>
          </wp:inline>
        </w:drawing>
      </w:r>
    </w:p>
    <w:p w:rsidR="00100864" w:rsidRDefault="00FB6292" w:rsidP="00AA06C1">
      <w:pPr>
        <w:rPr>
          <w:ins w:id="133" w:author="Annika De Graaf" w:date="2015-01-05T00:02:00Z"/>
          <w:lang w:val="en-US"/>
        </w:rPr>
      </w:pPr>
      <w:ins w:id="134" w:author="Annika De Graaf" w:date="2015-01-04T23:55:00Z">
        <w:r>
          <w:rPr>
            <w:lang w:val="en-US"/>
          </w:rPr>
          <w:t>Once installed, the database can be created and hosted on the server. To add/create a database, the SQL language can be used.</w:t>
        </w:r>
      </w:ins>
    </w:p>
    <w:p w:rsidR="00CD06EB" w:rsidRDefault="00CD06EB" w:rsidP="00AA06C1">
      <w:pPr>
        <w:rPr>
          <w:ins w:id="135" w:author="Annika De Graaf" w:date="2015-01-05T00:02:00Z"/>
          <w:lang w:val="en-US"/>
        </w:rPr>
      </w:pPr>
    </w:p>
    <w:p w:rsidR="00CD06EB" w:rsidRDefault="00CD06EB" w:rsidP="00AA06C1">
      <w:pPr>
        <w:rPr>
          <w:ins w:id="136" w:author="Annika De Graaf" w:date="2015-01-05T00:02:00Z"/>
          <w:lang w:val="en-US"/>
        </w:rPr>
      </w:pPr>
    </w:p>
    <w:p w:rsidR="00CD06EB" w:rsidRDefault="00CD06EB" w:rsidP="00AA06C1">
      <w:pPr>
        <w:rPr>
          <w:ins w:id="137" w:author="Annika De Graaf" w:date="2015-01-05T00:02:00Z"/>
          <w:lang w:val="en-US"/>
        </w:rPr>
      </w:pPr>
    </w:p>
    <w:p w:rsidR="00CD06EB" w:rsidRDefault="00CD06EB" w:rsidP="00AA06C1">
      <w:pPr>
        <w:rPr>
          <w:ins w:id="138" w:author="Annika De Graaf" w:date="2015-01-05T00:02:00Z"/>
          <w:lang w:val="en-US"/>
        </w:rPr>
      </w:pPr>
    </w:p>
    <w:p w:rsidR="00CD06EB" w:rsidRDefault="00CD06EB" w:rsidP="00AA06C1">
      <w:pPr>
        <w:rPr>
          <w:ins w:id="139" w:author="Annika De Graaf" w:date="2015-01-05T00:02:00Z"/>
          <w:lang w:val="en-US"/>
        </w:rPr>
      </w:pPr>
    </w:p>
    <w:p w:rsidR="00CD06EB" w:rsidRDefault="00CD06EB" w:rsidP="00AA06C1">
      <w:pPr>
        <w:rPr>
          <w:ins w:id="140" w:author="Annika De Graaf" w:date="2015-01-05T00:02:00Z"/>
          <w:lang w:val="en-US"/>
        </w:rPr>
      </w:pPr>
    </w:p>
    <w:p w:rsidR="00CD06EB" w:rsidRDefault="00CD06EB" w:rsidP="00AA06C1">
      <w:pPr>
        <w:rPr>
          <w:ins w:id="141" w:author="Annika De Graaf" w:date="2015-01-05T00:02:00Z"/>
          <w:lang w:val="en-US"/>
        </w:rPr>
      </w:pPr>
    </w:p>
    <w:p w:rsidR="00CD06EB" w:rsidRDefault="00CD06EB" w:rsidP="00AA06C1">
      <w:pPr>
        <w:rPr>
          <w:ins w:id="142" w:author="Annika De Graaf" w:date="2015-01-05T00:02:00Z"/>
          <w:lang w:val="en-US"/>
        </w:rPr>
      </w:pPr>
    </w:p>
    <w:p w:rsidR="00CD06EB" w:rsidRPr="009C110E" w:rsidRDefault="00CD06EB" w:rsidP="00AA06C1">
      <w:pPr>
        <w:rPr>
          <w:lang w:val="en-US"/>
        </w:rPr>
      </w:pPr>
    </w:p>
    <w:p w:rsidR="00AA06C1" w:rsidRPr="00AA3580" w:rsidRDefault="00AA06C1" w:rsidP="00AA06C1">
      <w:pPr>
        <w:pStyle w:val="Heading3"/>
        <w:rPr>
          <w:lang w:val="en-GB"/>
        </w:rPr>
      </w:pPr>
      <w:r>
        <w:rPr>
          <w:lang w:val="en-GB"/>
        </w:rPr>
        <w:lastRenderedPageBreak/>
        <w:t>Installing and Optimising Apache2</w:t>
      </w:r>
    </w:p>
    <w:p w:rsidR="00AA06C1" w:rsidRDefault="00AA06C1" w:rsidP="00AA06C1">
      <w:pPr>
        <w:rPr>
          <w:lang w:val="en-US"/>
        </w:rPr>
      </w:pPr>
      <w:r>
        <w:rPr>
          <w:lang w:val="en-US"/>
        </w:rPr>
        <w:t>To run a website on your server you will need a webserver. For this purpose we will use Apache2.</w:t>
      </w:r>
    </w:p>
    <w:p w:rsidR="00AA06C1" w:rsidRDefault="00AA06C1" w:rsidP="00AA06C1">
      <w:pPr>
        <w:rPr>
          <w:lang w:val="en-US"/>
        </w:rPr>
      </w:pPr>
      <w:r>
        <w:rPr>
          <w:lang w:val="en-US"/>
        </w:rPr>
        <w:t xml:space="preserve">Make sure you are logged in with a root account on the server. </w:t>
      </w:r>
      <w:del w:id="143" w:author="Annika De Graaf" w:date="2015-01-05T00:01:00Z">
        <w:r w:rsidDel="00CD06EB">
          <w:rPr>
            <w:lang w:val="en-US"/>
          </w:rPr>
          <w:delText xml:space="preserve">Use </w:delText>
        </w:r>
        <w:r w:rsidDel="00CD06EB">
          <w:rPr>
            <w:i/>
            <w:lang w:val="en-US"/>
          </w:rPr>
          <w:delText xml:space="preserve">sudo su </w:delText>
        </w:r>
        <w:r w:rsidDel="00CD06EB">
          <w:rPr>
            <w:lang w:val="en-US"/>
          </w:rPr>
          <w:delText xml:space="preserve">to activate your root rights followed by your password. Make sure your operating system is running his latest version by using </w:delText>
        </w:r>
        <w:r w:rsidRPr="00F60B2D" w:rsidDel="00CD06EB">
          <w:rPr>
            <w:i/>
            <w:lang w:val="en-US"/>
          </w:rPr>
          <w:delText>apt-get update</w:delText>
        </w:r>
        <w:r w:rsidDel="00CD06EB">
          <w:rPr>
            <w:lang w:val="en-US"/>
          </w:rPr>
          <w:delText xml:space="preserve"> and </w:delText>
        </w:r>
        <w:r w:rsidRPr="00F60B2D" w:rsidDel="00CD06EB">
          <w:rPr>
            <w:i/>
            <w:lang w:val="en-US"/>
          </w:rPr>
          <w:delText>apt-get dist-upgrade</w:delText>
        </w:r>
        <w:r w:rsidDel="00CD06EB">
          <w:rPr>
            <w:lang w:val="en-US"/>
          </w:rPr>
          <w:delText xml:space="preserve"> afterwards, this can take a while to complete.</w:delText>
        </w:r>
      </w:del>
      <w:ins w:id="144" w:author="Annika De Graaf" w:date="2015-01-05T00:01:00Z">
        <w:r w:rsidR="00CD06EB">
          <w:rPr>
            <w:lang w:val="en-US"/>
          </w:rPr>
          <w:t>If you’re not sure how to do this, please refer for chapter 2.2.2.</w:t>
        </w:r>
      </w:ins>
    </w:p>
    <w:p w:rsidR="00AA06C1" w:rsidRDefault="00AA06C1" w:rsidP="00AA06C1">
      <w:pPr>
        <w:rPr>
          <w:lang w:val="en-US"/>
        </w:rPr>
      </w:pPr>
      <w:r>
        <w:rPr>
          <w:lang w:val="en-US"/>
        </w:rPr>
        <w:t xml:space="preserve">Installing apache2 is </w:t>
      </w:r>
      <w:del w:id="145" w:author="Annika De Graaf" w:date="2015-01-04T23:56:00Z">
        <w:r w:rsidDel="00100864">
          <w:rPr>
            <w:lang w:val="en-US"/>
          </w:rPr>
          <w:delText xml:space="preserve">really </w:delText>
        </w:r>
      </w:del>
      <w:ins w:id="146" w:author="Annika De Graaf" w:date="2015-01-04T23:56:00Z">
        <w:r w:rsidR="00100864">
          <w:rPr>
            <w:lang w:val="en-US"/>
          </w:rPr>
          <w:t xml:space="preserve">relatively </w:t>
        </w:r>
      </w:ins>
      <w:r>
        <w:rPr>
          <w:lang w:val="en-US"/>
        </w:rPr>
        <w:t xml:space="preserve">easy. Simply run the command </w:t>
      </w:r>
      <w:ins w:id="147" w:author="Annika De Graaf" w:date="2015-01-04T23:56:00Z">
        <w:r w:rsidR="00100864">
          <w:rPr>
            <w:lang w:val="en-US"/>
          </w:rPr>
          <w:t>‘</w:t>
        </w:r>
      </w:ins>
      <w:r>
        <w:rPr>
          <w:i/>
          <w:lang w:val="en-US"/>
        </w:rPr>
        <w:t>apt-get install apache2</w:t>
      </w:r>
      <w:ins w:id="148" w:author="Annika De Graaf" w:date="2015-01-04T23:57:00Z">
        <w:r w:rsidR="00100864">
          <w:rPr>
            <w:i/>
            <w:lang w:val="en-US"/>
          </w:rPr>
          <w:t>’</w:t>
        </w:r>
      </w:ins>
      <w:r>
        <w:rPr>
          <w:lang w:val="en-US"/>
        </w:rPr>
        <w:t xml:space="preserve"> and press </w:t>
      </w:r>
      <w:ins w:id="149" w:author="Annika De Graaf" w:date="2015-01-04T23:57:00Z">
        <w:r w:rsidR="00100864">
          <w:rPr>
            <w:lang w:val="en-US"/>
          </w:rPr>
          <w:t>‘</w:t>
        </w:r>
      </w:ins>
      <w:r>
        <w:rPr>
          <w:lang w:val="en-US"/>
        </w:rPr>
        <w:t>Y</w:t>
      </w:r>
      <w:ins w:id="150" w:author="Annika De Graaf" w:date="2015-01-04T23:57:00Z">
        <w:r w:rsidR="00100864">
          <w:rPr>
            <w:lang w:val="en-US"/>
          </w:rPr>
          <w:t>’</w:t>
        </w:r>
      </w:ins>
      <w:r>
        <w:rPr>
          <w:lang w:val="en-US"/>
        </w:rPr>
        <w:t xml:space="preserve"> when prompted.</w:t>
      </w:r>
    </w:p>
    <w:p w:rsidR="00AA06C1" w:rsidRDefault="00AA06C1" w:rsidP="00AA06C1">
      <w:pPr>
        <w:rPr>
          <w:lang w:val="en-US"/>
        </w:rPr>
      </w:pPr>
      <w:r>
        <w:rPr>
          <w:lang w:val="en-US"/>
        </w:rPr>
        <w:t xml:space="preserve">To test is the installation completed successfully enter your server IP address in any browser. If you see the </w:t>
      </w:r>
      <w:del w:id="151" w:author="Annika De Graaf" w:date="2015-01-04T23:57:00Z">
        <w:r w:rsidDel="00100864">
          <w:rPr>
            <w:lang w:val="en-US"/>
          </w:rPr>
          <w:delText xml:space="preserve">following </w:delText>
        </w:r>
      </w:del>
      <w:r>
        <w:rPr>
          <w:lang w:val="en-US"/>
        </w:rPr>
        <w:t>message</w:t>
      </w:r>
      <w:ins w:id="152" w:author="Annika De Graaf" w:date="2015-01-04T23:57:00Z">
        <w:r w:rsidR="00100864">
          <w:rPr>
            <w:lang w:val="en-US"/>
          </w:rPr>
          <w:t xml:space="preserve"> shown below</w:t>
        </w:r>
      </w:ins>
      <w:r>
        <w:rPr>
          <w:lang w:val="en-US"/>
        </w:rPr>
        <w:t xml:space="preserve"> you have successfully installed apache2!</w:t>
      </w:r>
    </w:p>
    <w:p w:rsidR="00AA06C1" w:rsidRPr="00AA06C1" w:rsidDel="00CD06EB" w:rsidRDefault="00AA06C1" w:rsidP="00AA06C1">
      <w:pPr>
        <w:rPr>
          <w:del w:id="153" w:author="Annika De Graaf" w:date="2015-01-05T00:02:00Z"/>
          <w:lang w:val="en-US"/>
        </w:rPr>
      </w:pPr>
      <w:r>
        <w:rPr>
          <w:noProof/>
          <w:lang w:eastAsia="en-GB"/>
        </w:rPr>
        <w:drawing>
          <wp:inline distT="0" distB="0" distL="0" distR="0" wp14:anchorId="018A97F6" wp14:editId="3CF457CD">
            <wp:extent cx="4594860" cy="1828800"/>
            <wp:effectExtent l="152400" t="152400" r="358140" b="361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4860" cy="1828800"/>
                    </a:xfrm>
                    <a:prstGeom prst="rect">
                      <a:avLst/>
                    </a:prstGeom>
                    <a:ln>
                      <a:noFill/>
                    </a:ln>
                    <a:effectLst>
                      <a:outerShdw blurRad="292100" dist="139700" dir="2700000" algn="tl" rotWithShape="0">
                        <a:srgbClr val="333333">
                          <a:alpha val="65000"/>
                        </a:srgbClr>
                      </a:outerShdw>
                    </a:effectLst>
                  </pic:spPr>
                </pic:pic>
              </a:graphicData>
            </a:graphic>
          </wp:inline>
        </w:drawing>
      </w:r>
      <w:r>
        <w:rPr>
          <w:lang w:val="en-US"/>
        </w:rPr>
        <w:t xml:space="preserve"> </w:t>
      </w:r>
    </w:p>
    <w:p w:rsidR="00D1263D" w:rsidRDefault="00D1263D" w:rsidP="00D1263D">
      <w:pPr>
        <w:rPr>
          <w:rFonts w:cs="Arial"/>
          <w:lang w:val="en-US"/>
        </w:rPr>
      </w:pPr>
    </w:p>
    <w:p w:rsidR="00D1263D" w:rsidRPr="00C10E3E" w:rsidRDefault="00D1263D" w:rsidP="00D1263D">
      <w:pPr>
        <w:pStyle w:val="Heading2"/>
        <w:rPr>
          <w:lang w:val="en-US"/>
        </w:rPr>
      </w:pPr>
      <w:r w:rsidRPr="00C10E3E">
        <w:rPr>
          <w:lang w:val="en-US"/>
        </w:rPr>
        <w:t xml:space="preserve"> </w:t>
      </w:r>
      <w:proofErr w:type="spellStart"/>
      <w:r w:rsidR="00AA06C1">
        <w:rPr>
          <w:lang w:val="en-GB"/>
        </w:rPr>
        <w:t>Libvirt</w:t>
      </w:r>
      <w:proofErr w:type="spellEnd"/>
      <w:r w:rsidR="00AA06C1">
        <w:rPr>
          <w:lang w:val="en-GB"/>
        </w:rPr>
        <w:t xml:space="preserve"> and KVM</w:t>
      </w:r>
    </w:p>
    <w:p w:rsidR="00AA06C1" w:rsidRDefault="00AA06C1" w:rsidP="00AA06C1">
      <w:pPr>
        <w:rPr>
          <w:lang w:val="en-US"/>
        </w:rPr>
      </w:pPr>
      <w:r>
        <w:rPr>
          <w:lang w:val="en-US"/>
        </w:rPr>
        <w:t>To run virtual machines</w:t>
      </w:r>
      <w:ins w:id="154" w:author="Annika De Graaf" w:date="2015-01-04T23:58:00Z">
        <w:r w:rsidR="00100864">
          <w:rPr>
            <w:lang w:val="en-US"/>
          </w:rPr>
          <w:t xml:space="preserve"> we will need</w:t>
        </w:r>
      </w:ins>
      <w:r>
        <w:rPr>
          <w:lang w:val="en-US"/>
        </w:rPr>
        <w:t xml:space="preserve"> </w:t>
      </w:r>
      <w:del w:id="155" w:author="Annika De Graaf" w:date="2015-01-04T23:58:00Z">
        <w:r w:rsidDel="00100864">
          <w:rPr>
            <w:lang w:val="en-US"/>
          </w:rPr>
          <w:delText>l</w:delText>
        </w:r>
      </w:del>
      <w:proofErr w:type="spellStart"/>
      <w:ins w:id="156" w:author="Annika De Graaf" w:date="2015-01-04T23:58:00Z">
        <w:r w:rsidR="00100864">
          <w:rPr>
            <w:lang w:val="en-US"/>
          </w:rPr>
          <w:t>L</w:t>
        </w:r>
      </w:ins>
      <w:r>
        <w:rPr>
          <w:lang w:val="en-US"/>
        </w:rPr>
        <w:t>ibvirt</w:t>
      </w:r>
      <w:proofErr w:type="spellEnd"/>
      <w:r>
        <w:rPr>
          <w:lang w:val="en-US"/>
        </w:rPr>
        <w:t xml:space="preserve"> &amp; KVM</w:t>
      </w:r>
      <w:ins w:id="157" w:author="Annika De Graaf" w:date="2015-01-04T23:58:00Z">
        <w:r w:rsidR="00100864">
          <w:rPr>
            <w:lang w:val="en-US"/>
          </w:rPr>
          <w:t>.</w:t>
        </w:r>
      </w:ins>
      <w:del w:id="158" w:author="Annika De Graaf" w:date="2015-01-04T23:58:00Z">
        <w:r w:rsidDel="00100864">
          <w:rPr>
            <w:lang w:val="en-US"/>
          </w:rPr>
          <w:delText xml:space="preserve"> are the tools you need!</w:delText>
        </w:r>
      </w:del>
    </w:p>
    <w:p w:rsidR="00D1263D" w:rsidRPr="00AA06C1" w:rsidRDefault="00AA06C1" w:rsidP="00D1263D">
      <w:pPr>
        <w:rPr>
          <w:lang w:val="en-US"/>
        </w:rPr>
      </w:pPr>
      <w:r>
        <w:rPr>
          <w:lang w:val="en-US"/>
        </w:rPr>
        <w:t xml:space="preserve">Make sure you are logged in with a root account on the server. </w:t>
      </w:r>
      <w:del w:id="159" w:author="Annika De Graaf" w:date="2015-01-05T00:02:00Z">
        <w:r w:rsidDel="00CD06EB">
          <w:rPr>
            <w:lang w:val="en-US"/>
          </w:rPr>
          <w:delText xml:space="preserve">Use </w:delText>
        </w:r>
        <w:r w:rsidDel="00CD06EB">
          <w:rPr>
            <w:i/>
            <w:lang w:val="en-US"/>
          </w:rPr>
          <w:delText xml:space="preserve">sudo su </w:delText>
        </w:r>
        <w:r w:rsidDel="00CD06EB">
          <w:rPr>
            <w:lang w:val="en-US"/>
          </w:rPr>
          <w:delText xml:space="preserve">to activate your root rights followed by your password. Make sure your operating system is running his latest version by using </w:delText>
        </w:r>
        <w:r w:rsidRPr="00F60B2D" w:rsidDel="00CD06EB">
          <w:rPr>
            <w:i/>
            <w:lang w:val="en-US"/>
          </w:rPr>
          <w:delText>apt-get update</w:delText>
        </w:r>
        <w:r w:rsidDel="00CD06EB">
          <w:rPr>
            <w:lang w:val="en-US"/>
          </w:rPr>
          <w:delText xml:space="preserve"> and </w:delText>
        </w:r>
        <w:r w:rsidRPr="00F60B2D" w:rsidDel="00CD06EB">
          <w:rPr>
            <w:i/>
            <w:lang w:val="en-US"/>
          </w:rPr>
          <w:delText>apt-get dist-upgrade</w:delText>
        </w:r>
        <w:r w:rsidDel="00CD06EB">
          <w:rPr>
            <w:lang w:val="en-US"/>
          </w:rPr>
          <w:delText xml:space="preserve"> afterwards, this can take a while to complete.</w:delText>
        </w:r>
      </w:del>
      <w:ins w:id="160" w:author="Annika De Graaf" w:date="2015-01-05T00:02:00Z">
        <w:r w:rsidR="00CD06EB">
          <w:rPr>
            <w:lang w:val="en-US"/>
          </w:rPr>
          <w:t>If you’re not sure how to do this, please refer to chapter 2.2.2.</w:t>
        </w:r>
      </w:ins>
    </w:p>
    <w:p w:rsidR="00AA06C1" w:rsidRPr="00AA3580" w:rsidRDefault="00C948C3" w:rsidP="00AA06C1">
      <w:pPr>
        <w:pStyle w:val="Heading3"/>
        <w:rPr>
          <w:lang w:val="en-GB"/>
        </w:rPr>
      </w:pPr>
      <w:r>
        <w:rPr>
          <w:lang w:val="en-GB"/>
        </w:rPr>
        <w:t>Default Installation</w:t>
      </w:r>
    </w:p>
    <w:p w:rsidR="00AA06C1" w:rsidRDefault="00AA06C1" w:rsidP="00AA06C1">
      <w:pPr>
        <w:rPr>
          <w:lang w:val="en-US"/>
        </w:rPr>
      </w:pPr>
      <w:r>
        <w:rPr>
          <w:lang w:val="en-US"/>
        </w:rPr>
        <w:t xml:space="preserve">To install the services needed for </w:t>
      </w:r>
      <w:proofErr w:type="spellStart"/>
      <w:ins w:id="161" w:author="Annika De Graaf" w:date="2015-01-05T00:03:00Z">
        <w:r w:rsidR="00CD06EB">
          <w:rPr>
            <w:lang w:val="en-US"/>
          </w:rPr>
          <w:t>L</w:t>
        </w:r>
      </w:ins>
      <w:del w:id="162" w:author="Annika De Graaf" w:date="2015-01-05T00:03:00Z">
        <w:r w:rsidDel="00CD06EB">
          <w:rPr>
            <w:lang w:val="en-US"/>
          </w:rPr>
          <w:delText>l</w:delText>
        </w:r>
      </w:del>
      <w:r>
        <w:rPr>
          <w:lang w:val="en-US"/>
        </w:rPr>
        <w:t>ibvirt</w:t>
      </w:r>
      <w:proofErr w:type="spellEnd"/>
      <w:r>
        <w:rPr>
          <w:lang w:val="en-US"/>
        </w:rPr>
        <w:t xml:space="preserve"> &amp; KVM run the following command</w:t>
      </w:r>
      <w:ins w:id="163" w:author="Annika De Graaf" w:date="2015-01-05T00:03:00Z">
        <w:r w:rsidR="00CD06EB">
          <w:rPr>
            <w:lang w:val="en-US"/>
          </w:rPr>
          <w:t>:</w:t>
        </w:r>
      </w:ins>
      <w:del w:id="164" w:author="Annika De Graaf" w:date="2015-01-05T00:03:00Z">
        <w:r w:rsidDel="00CD06EB">
          <w:rPr>
            <w:lang w:val="en-US"/>
          </w:rPr>
          <w:delText>.</w:delText>
        </w:r>
      </w:del>
    </w:p>
    <w:tbl>
      <w:tblPr>
        <w:tblStyle w:val="TableGrid"/>
        <w:tblW w:w="0" w:type="auto"/>
        <w:tblLook w:val="04A0" w:firstRow="1" w:lastRow="0" w:firstColumn="1" w:lastColumn="0" w:noHBand="0" w:noVBand="1"/>
      </w:tblPr>
      <w:tblGrid>
        <w:gridCol w:w="8494"/>
      </w:tblGrid>
      <w:tr w:rsidR="00AA06C1" w:rsidRPr="008134A1" w:rsidTr="00206B07">
        <w:tc>
          <w:tcPr>
            <w:tcW w:w="9062" w:type="dxa"/>
          </w:tcPr>
          <w:p w:rsidR="00AA06C1" w:rsidRPr="007E7FCF" w:rsidRDefault="00AA06C1"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7E7FCF">
              <w:rPr>
                <w:rFonts w:ascii="Courier New" w:eastAsia="Times New Roman" w:hAnsi="Courier New" w:cs="Courier New"/>
                <w:sz w:val="20"/>
                <w:szCs w:val="20"/>
                <w:lang w:val="en-US" w:eastAsia="nl-NL"/>
              </w:rPr>
              <w:t xml:space="preserve"># apt-get install </w:t>
            </w:r>
            <w:proofErr w:type="spellStart"/>
            <w:r w:rsidRPr="007E7FCF">
              <w:rPr>
                <w:rFonts w:ascii="Courier New" w:eastAsia="Times New Roman" w:hAnsi="Courier New" w:cs="Courier New"/>
                <w:sz w:val="20"/>
                <w:szCs w:val="20"/>
                <w:lang w:val="en-US" w:eastAsia="nl-NL"/>
              </w:rPr>
              <w:t>qemu-kvm</w:t>
            </w:r>
            <w:proofErr w:type="spellEnd"/>
            <w:r w:rsidRPr="007E7FCF">
              <w:rPr>
                <w:rFonts w:ascii="Courier New" w:eastAsia="Times New Roman" w:hAnsi="Courier New" w:cs="Courier New"/>
                <w:sz w:val="20"/>
                <w:szCs w:val="20"/>
                <w:lang w:val="en-US" w:eastAsia="nl-NL"/>
              </w:rPr>
              <w:t xml:space="preserve"> </w:t>
            </w:r>
            <w:proofErr w:type="spellStart"/>
            <w:r w:rsidRPr="007E7FCF">
              <w:rPr>
                <w:rFonts w:ascii="Courier New" w:eastAsia="Times New Roman" w:hAnsi="Courier New" w:cs="Courier New"/>
                <w:sz w:val="20"/>
                <w:szCs w:val="20"/>
                <w:lang w:val="en-US" w:eastAsia="nl-NL"/>
              </w:rPr>
              <w:t>libvirt</w:t>
            </w:r>
            <w:proofErr w:type="spellEnd"/>
            <w:r w:rsidRPr="007E7FCF">
              <w:rPr>
                <w:rFonts w:ascii="Courier New" w:eastAsia="Times New Roman" w:hAnsi="Courier New" w:cs="Courier New"/>
                <w:sz w:val="20"/>
                <w:szCs w:val="20"/>
                <w:lang w:val="en-US" w:eastAsia="nl-NL"/>
              </w:rPr>
              <w:t>-bin</w:t>
            </w:r>
          </w:p>
        </w:tc>
      </w:tr>
    </w:tbl>
    <w:p w:rsidR="00CD06EB" w:rsidRDefault="00CD06EB" w:rsidP="00AA06C1">
      <w:pPr>
        <w:rPr>
          <w:ins w:id="165" w:author="Annika De Graaf" w:date="2015-01-05T00:03:00Z"/>
        </w:rPr>
      </w:pPr>
    </w:p>
    <w:p w:rsidR="00AA06C1" w:rsidRDefault="00AA06C1" w:rsidP="00AA06C1">
      <w:pPr>
        <w:rPr>
          <w:lang w:val="en-US"/>
        </w:rPr>
      </w:pPr>
      <w:r>
        <w:rPr>
          <w:lang w:val="en-US"/>
        </w:rPr>
        <w:t xml:space="preserve">After the installation is complete you should </w:t>
      </w:r>
      <w:del w:id="166" w:author="Annika De Graaf" w:date="2015-01-05T00:04:00Z">
        <w:r w:rsidDel="00CD06EB">
          <w:rPr>
            <w:lang w:val="en-US"/>
          </w:rPr>
          <w:delText xml:space="preserve">give </w:delText>
        </w:r>
      </w:del>
      <w:ins w:id="167" w:author="Annika De Graaf" w:date="2015-01-05T00:04:00Z">
        <w:r w:rsidR="00CD06EB">
          <w:rPr>
            <w:lang w:val="en-US"/>
          </w:rPr>
          <w:t xml:space="preserve">grant rights to the </w:t>
        </w:r>
      </w:ins>
      <w:del w:id="168" w:author="Annika De Graaf" w:date="2015-01-05T00:04:00Z">
        <w:r w:rsidDel="00CD06EB">
          <w:rPr>
            <w:lang w:val="en-US"/>
          </w:rPr>
          <w:delText xml:space="preserve">the wished </w:delText>
        </w:r>
      </w:del>
      <w:r>
        <w:rPr>
          <w:lang w:val="en-US"/>
        </w:rPr>
        <w:t>account(s)</w:t>
      </w:r>
      <w:ins w:id="169" w:author="Annika De Graaf" w:date="2015-01-05T00:07:00Z">
        <w:r w:rsidR="00CD06EB">
          <w:rPr>
            <w:lang w:val="en-US"/>
          </w:rPr>
          <w:t xml:space="preserve"> which you want to be able to</w:t>
        </w:r>
      </w:ins>
      <w:del w:id="170" w:author="Annika De Graaf" w:date="2015-01-05T00:07:00Z">
        <w:r w:rsidDel="00CD06EB">
          <w:rPr>
            <w:lang w:val="en-US"/>
          </w:rPr>
          <w:delText xml:space="preserve"> rights to</w:delText>
        </w:r>
      </w:del>
      <w:r>
        <w:rPr>
          <w:lang w:val="en-US"/>
        </w:rPr>
        <w:t xml:space="preserve"> use </w:t>
      </w:r>
      <w:proofErr w:type="spellStart"/>
      <w:r>
        <w:rPr>
          <w:lang w:val="en-US"/>
        </w:rPr>
        <w:t>libvirt</w:t>
      </w:r>
      <w:proofErr w:type="spellEnd"/>
      <w:r>
        <w:rPr>
          <w:lang w:val="en-US"/>
        </w:rPr>
        <w:t xml:space="preserve">. You do this by running the following </w:t>
      </w:r>
      <w:del w:id="171" w:author="Annika De Graaf" w:date="2015-01-05T00:08:00Z">
        <w:r w:rsidDel="00CD06EB">
          <w:rPr>
            <w:lang w:val="en-US"/>
          </w:rPr>
          <w:delText>code.</w:delText>
        </w:r>
      </w:del>
      <w:ins w:id="172" w:author="Annika De Graaf" w:date="2015-01-05T00:08:00Z">
        <w:r w:rsidR="00CD06EB">
          <w:rPr>
            <w:lang w:val="en-US"/>
          </w:rPr>
          <w:t>command:</w:t>
        </w:r>
      </w:ins>
    </w:p>
    <w:tbl>
      <w:tblPr>
        <w:tblStyle w:val="TableGrid"/>
        <w:tblW w:w="0" w:type="auto"/>
        <w:tblLook w:val="04A0" w:firstRow="1" w:lastRow="0" w:firstColumn="1" w:lastColumn="0" w:noHBand="0" w:noVBand="1"/>
      </w:tblPr>
      <w:tblGrid>
        <w:gridCol w:w="8494"/>
      </w:tblGrid>
      <w:tr w:rsidR="00AA06C1" w:rsidRPr="008134A1" w:rsidTr="00206B07">
        <w:tc>
          <w:tcPr>
            <w:tcW w:w="9062" w:type="dxa"/>
          </w:tcPr>
          <w:p w:rsidR="00AA06C1" w:rsidRPr="007E7FCF" w:rsidRDefault="00AA06C1" w:rsidP="00206B07">
            <w:pPr>
              <w:pStyle w:val="HTMLPreformatted"/>
              <w:rPr>
                <w:lang w:val="en-US"/>
              </w:rPr>
            </w:pPr>
            <w:proofErr w:type="spellStart"/>
            <w:r w:rsidRPr="007E7FCF">
              <w:rPr>
                <w:rStyle w:val="HTMLCode"/>
                <w:lang w:val="en-US"/>
              </w:rPr>
              <w:t>usermod</w:t>
            </w:r>
            <w:proofErr w:type="spellEnd"/>
            <w:r w:rsidRPr="007E7FCF">
              <w:rPr>
                <w:rStyle w:val="HTMLCode"/>
                <w:lang w:val="en-US"/>
              </w:rPr>
              <w:t xml:space="preserve"> -G </w:t>
            </w:r>
            <w:proofErr w:type="spellStart"/>
            <w:r w:rsidRPr="007E7FCF">
              <w:rPr>
                <w:rStyle w:val="HTMLCode"/>
                <w:lang w:val="en-US"/>
              </w:rPr>
              <w:t>libvirt</w:t>
            </w:r>
            <w:proofErr w:type="spellEnd"/>
            <w:r w:rsidRPr="007E7FCF">
              <w:rPr>
                <w:rStyle w:val="HTMLCode"/>
                <w:lang w:val="en-US"/>
              </w:rPr>
              <w:t xml:space="preserve"> -a username</w:t>
            </w:r>
          </w:p>
        </w:tc>
      </w:tr>
    </w:tbl>
    <w:p w:rsidR="00C948C3" w:rsidRPr="00C948C3" w:rsidRDefault="00C948C3" w:rsidP="00C948C3">
      <w:pPr>
        <w:rPr>
          <w:lang w:eastAsia="nl-NL"/>
        </w:rPr>
      </w:pPr>
    </w:p>
    <w:p w:rsidR="00AA06C1" w:rsidRPr="00AA3580" w:rsidRDefault="00AA06C1" w:rsidP="00AA06C1">
      <w:pPr>
        <w:pStyle w:val="Heading3"/>
        <w:rPr>
          <w:lang w:val="en-GB"/>
        </w:rPr>
      </w:pPr>
      <w:r w:rsidRPr="00AA06C1">
        <w:rPr>
          <w:lang w:val="en-GB"/>
        </w:rPr>
        <w:lastRenderedPageBreak/>
        <w:t xml:space="preserve"> </w:t>
      </w:r>
      <w:r w:rsidR="00C948C3">
        <w:rPr>
          <w:lang w:val="en-GB"/>
        </w:rPr>
        <w:t>Network Bridging</w:t>
      </w:r>
    </w:p>
    <w:p w:rsidR="00C948C3" w:rsidRDefault="00C948C3" w:rsidP="00C948C3">
      <w:pPr>
        <w:rPr>
          <w:lang w:val="en-US"/>
        </w:rPr>
      </w:pPr>
      <w:r>
        <w:rPr>
          <w:lang w:val="en-US"/>
        </w:rPr>
        <w:t>To allow multiple virtual machines to run on the main server you will need to create a bridge on your network card to allow virtual machines to access the internet.</w:t>
      </w:r>
    </w:p>
    <w:p w:rsidR="00C948C3" w:rsidRDefault="00C948C3" w:rsidP="00C948C3">
      <w:pPr>
        <w:rPr>
          <w:lang w:val="en-US"/>
        </w:rPr>
      </w:pPr>
      <w:r>
        <w:rPr>
          <w:lang w:val="en-US"/>
        </w:rPr>
        <w:t>At first, you will need a small piece of software</w:t>
      </w:r>
      <w:ins w:id="173" w:author="Annika De Graaf" w:date="2015-01-05T00:09:00Z">
        <w:r w:rsidR="00CD06EB">
          <w:rPr>
            <w:lang w:val="en-US"/>
          </w:rPr>
          <w:t>, which can be</w:t>
        </w:r>
      </w:ins>
      <w:r>
        <w:rPr>
          <w:lang w:val="en-US"/>
        </w:rPr>
        <w:t xml:space="preserve"> installed </w:t>
      </w:r>
      <w:del w:id="174" w:author="Annika De Graaf" w:date="2015-01-05T00:09:00Z">
        <w:r w:rsidDel="00CD06EB">
          <w:rPr>
            <w:lang w:val="en-US"/>
          </w:rPr>
          <w:delText xml:space="preserve">with </w:delText>
        </w:r>
      </w:del>
      <w:ins w:id="175" w:author="Annika De Graaf" w:date="2015-01-05T00:09:00Z">
        <w:r w:rsidR="00CD06EB">
          <w:rPr>
            <w:lang w:val="en-US"/>
          </w:rPr>
          <w:t xml:space="preserve">by using </w:t>
        </w:r>
      </w:ins>
      <w:r>
        <w:rPr>
          <w:lang w:val="en-US"/>
        </w:rPr>
        <w:t>the following command</w:t>
      </w:r>
      <w:ins w:id="176" w:author="Annika De Graaf" w:date="2015-01-05T00:09:00Z">
        <w:r w:rsidR="00CD06EB">
          <w:rPr>
            <w:lang w:val="en-US"/>
          </w:rPr>
          <w:t>:</w:t>
        </w:r>
      </w:ins>
      <w:del w:id="177" w:author="Annika De Graaf" w:date="2015-01-05T00:09:00Z">
        <w:r w:rsidDel="00CD06EB">
          <w:rPr>
            <w:lang w:val="en-US"/>
          </w:rPr>
          <w:delText>.</w:delText>
        </w:r>
      </w:del>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apt-get install bridge-</w:t>
            </w:r>
            <w:proofErr w:type="spellStart"/>
            <w:r w:rsidRPr="00A50A8D">
              <w:rPr>
                <w:rFonts w:ascii="Courier New" w:eastAsia="Times New Roman" w:hAnsi="Courier New" w:cs="Courier New"/>
                <w:sz w:val="20"/>
                <w:szCs w:val="20"/>
                <w:lang w:val="en-US" w:eastAsia="nl-NL"/>
              </w:rPr>
              <w:t>utils</w:t>
            </w:r>
            <w:proofErr w:type="spellEnd"/>
            <w:r w:rsidRPr="00A50A8D">
              <w:rPr>
                <w:rFonts w:ascii="Courier New" w:eastAsia="Times New Roman" w:hAnsi="Courier New" w:cs="Courier New"/>
                <w:sz w:val="20"/>
                <w:szCs w:val="20"/>
                <w:lang w:val="en-US" w:eastAsia="nl-NL"/>
              </w:rPr>
              <w:t xml:space="preserve"> </w:t>
            </w:r>
            <w:proofErr w:type="spellStart"/>
            <w:r w:rsidRPr="00A50A8D">
              <w:rPr>
                <w:rFonts w:ascii="Courier New" w:eastAsia="Times New Roman" w:hAnsi="Courier New" w:cs="Courier New"/>
                <w:sz w:val="20"/>
                <w:szCs w:val="20"/>
                <w:lang w:val="en-US" w:eastAsia="nl-NL"/>
              </w:rPr>
              <w:t>vlan</w:t>
            </w:r>
            <w:proofErr w:type="spellEnd"/>
          </w:p>
        </w:tc>
      </w:tr>
    </w:tbl>
    <w:p w:rsidR="00CD06EB" w:rsidRDefault="00CD06EB" w:rsidP="00C948C3">
      <w:pPr>
        <w:rPr>
          <w:ins w:id="178" w:author="Annika De Graaf" w:date="2015-01-05T00:09:00Z"/>
          <w:lang w:val="en-US"/>
        </w:rPr>
      </w:pPr>
    </w:p>
    <w:p w:rsidR="00C948C3" w:rsidRDefault="00C948C3" w:rsidP="00C948C3">
      <w:pPr>
        <w:rPr>
          <w:lang w:val="en-US"/>
        </w:rPr>
      </w:pPr>
      <w:r>
        <w:rPr>
          <w:lang w:val="en-US"/>
        </w:rPr>
        <w:t xml:space="preserve">After installing the software go to the </w:t>
      </w:r>
      <w:r w:rsidRPr="00A50A8D">
        <w:rPr>
          <w:i/>
          <w:lang w:val="en-US"/>
        </w:rPr>
        <w:t>/</w:t>
      </w:r>
      <w:proofErr w:type="spellStart"/>
      <w:r w:rsidRPr="00A50A8D">
        <w:rPr>
          <w:i/>
          <w:lang w:val="en-US"/>
        </w:rPr>
        <w:t>etc</w:t>
      </w:r>
      <w:proofErr w:type="spellEnd"/>
      <w:r w:rsidRPr="00A50A8D">
        <w:rPr>
          <w:i/>
          <w:lang w:val="en-US"/>
        </w:rPr>
        <w:t>/network/</w:t>
      </w:r>
      <w:r>
        <w:rPr>
          <w:lang w:val="en-US"/>
        </w:rPr>
        <w:t xml:space="preserve"> folder on the server and make sure to create a backup of the file </w:t>
      </w:r>
      <w:r>
        <w:rPr>
          <w:i/>
          <w:lang w:val="en-US"/>
        </w:rPr>
        <w:t xml:space="preserve">interfaces </w:t>
      </w:r>
      <w:r>
        <w:rPr>
          <w:lang w:val="en-US"/>
        </w:rPr>
        <w:t>in case anything goes wrong.</w:t>
      </w:r>
    </w:p>
    <w:p w:rsidR="00C948C3" w:rsidRDefault="00C948C3" w:rsidP="00C948C3">
      <w:pPr>
        <w:rPr>
          <w:lang w:val="en-US"/>
        </w:rPr>
      </w:pPr>
      <w:r>
        <w:rPr>
          <w:lang w:val="en-US"/>
        </w:rPr>
        <w:t xml:space="preserve">Edit </w:t>
      </w:r>
      <w:r>
        <w:rPr>
          <w:i/>
          <w:lang w:val="en-US"/>
        </w:rPr>
        <w:t>/</w:t>
      </w:r>
      <w:proofErr w:type="spellStart"/>
      <w:r>
        <w:rPr>
          <w:i/>
          <w:lang w:val="en-US"/>
        </w:rPr>
        <w:t>etc</w:t>
      </w:r>
      <w:proofErr w:type="spellEnd"/>
      <w:r>
        <w:rPr>
          <w:i/>
          <w:lang w:val="en-US"/>
        </w:rPr>
        <w:t xml:space="preserve">/network/interfaces </w:t>
      </w:r>
      <w:r>
        <w:rPr>
          <w:lang w:val="en-US"/>
        </w:rPr>
        <w:t xml:space="preserve">with your favorite text editor to make it look like the example below and make sure you use the correct IP addresses. </w:t>
      </w:r>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 The loopback network interface</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auto lo</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roofErr w:type="spellStart"/>
            <w:r w:rsidRPr="00A50A8D">
              <w:rPr>
                <w:rFonts w:ascii="Courier New" w:eastAsia="Times New Roman" w:hAnsi="Courier New" w:cs="Courier New"/>
                <w:sz w:val="20"/>
                <w:szCs w:val="20"/>
                <w:lang w:val="en-US" w:eastAsia="nl-NL"/>
              </w:rPr>
              <w:t>iface</w:t>
            </w:r>
            <w:proofErr w:type="spellEnd"/>
            <w:r w:rsidRPr="00A50A8D">
              <w:rPr>
                <w:rFonts w:ascii="Courier New" w:eastAsia="Times New Roman" w:hAnsi="Courier New" w:cs="Courier New"/>
                <w:sz w:val="20"/>
                <w:szCs w:val="20"/>
                <w:lang w:val="en-US" w:eastAsia="nl-NL"/>
              </w:rPr>
              <w:t xml:space="preserve"> lo </w:t>
            </w:r>
            <w:proofErr w:type="spellStart"/>
            <w:r w:rsidRPr="00A50A8D">
              <w:rPr>
                <w:rFonts w:ascii="Courier New" w:eastAsia="Times New Roman" w:hAnsi="Courier New" w:cs="Courier New"/>
                <w:sz w:val="20"/>
                <w:szCs w:val="20"/>
                <w:lang w:val="en-US" w:eastAsia="nl-NL"/>
              </w:rPr>
              <w:t>inet</w:t>
            </w:r>
            <w:proofErr w:type="spellEnd"/>
            <w:r w:rsidRPr="00A50A8D">
              <w:rPr>
                <w:rFonts w:ascii="Courier New" w:eastAsia="Times New Roman" w:hAnsi="Courier New" w:cs="Courier New"/>
                <w:sz w:val="20"/>
                <w:szCs w:val="20"/>
                <w:lang w:val="en-US" w:eastAsia="nl-NL"/>
              </w:rPr>
              <w:t xml:space="preserve"> loopback</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 Management interface</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auto eth0</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roofErr w:type="spellStart"/>
            <w:r w:rsidRPr="00A50A8D">
              <w:rPr>
                <w:rFonts w:ascii="Courier New" w:eastAsia="Times New Roman" w:hAnsi="Courier New" w:cs="Courier New"/>
                <w:sz w:val="20"/>
                <w:szCs w:val="20"/>
                <w:lang w:val="en-US" w:eastAsia="nl-NL"/>
              </w:rPr>
              <w:t>iface</w:t>
            </w:r>
            <w:proofErr w:type="spellEnd"/>
            <w:r w:rsidRPr="00A50A8D">
              <w:rPr>
                <w:rFonts w:ascii="Courier New" w:eastAsia="Times New Roman" w:hAnsi="Courier New" w:cs="Courier New"/>
                <w:sz w:val="20"/>
                <w:szCs w:val="20"/>
                <w:lang w:val="en-US" w:eastAsia="nl-NL"/>
              </w:rPr>
              <w:t xml:space="preserve"> eth0 </w:t>
            </w:r>
            <w:proofErr w:type="spellStart"/>
            <w:r w:rsidRPr="00A50A8D">
              <w:rPr>
                <w:rFonts w:ascii="Courier New" w:eastAsia="Times New Roman" w:hAnsi="Courier New" w:cs="Courier New"/>
                <w:sz w:val="20"/>
                <w:szCs w:val="20"/>
                <w:lang w:val="en-US" w:eastAsia="nl-NL"/>
              </w:rPr>
              <w:t>inet</w:t>
            </w:r>
            <w:proofErr w:type="spellEnd"/>
            <w:r w:rsidRPr="00A50A8D">
              <w:rPr>
                <w:rFonts w:ascii="Courier New" w:eastAsia="Times New Roman" w:hAnsi="Courier New" w:cs="Courier New"/>
                <w:sz w:val="20"/>
                <w:szCs w:val="20"/>
                <w:lang w:val="en-US" w:eastAsia="nl-NL"/>
              </w:rPr>
              <w:t xml:space="preserve"> manual</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 xml:space="preserve">auto </w:t>
            </w:r>
            <w:proofErr w:type="spellStart"/>
            <w:r w:rsidRPr="00A50A8D">
              <w:rPr>
                <w:rFonts w:ascii="Courier New" w:eastAsia="Times New Roman" w:hAnsi="Courier New" w:cs="Courier New"/>
                <w:sz w:val="20"/>
                <w:szCs w:val="20"/>
                <w:lang w:val="en-US" w:eastAsia="nl-NL"/>
              </w:rPr>
              <w:t>br-lan</w:t>
            </w:r>
            <w:proofErr w:type="spellEnd"/>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roofErr w:type="spellStart"/>
            <w:r w:rsidRPr="00A50A8D">
              <w:rPr>
                <w:rFonts w:ascii="Courier New" w:eastAsia="Times New Roman" w:hAnsi="Courier New" w:cs="Courier New"/>
                <w:sz w:val="20"/>
                <w:szCs w:val="20"/>
                <w:lang w:val="en-US" w:eastAsia="nl-NL"/>
              </w:rPr>
              <w:t>iface</w:t>
            </w:r>
            <w:proofErr w:type="spellEnd"/>
            <w:r w:rsidRPr="00A50A8D">
              <w:rPr>
                <w:rFonts w:ascii="Courier New" w:eastAsia="Times New Roman" w:hAnsi="Courier New" w:cs="Courier New"/>
                <w:sz w:val="20"/>
                <w:szCs w:val="20"/>
                <w:lang w:val="en-US" w:eastAsia="nl-NL"/>
              </w:rPr>
              <w:t xml:space="preserve"> </w:t>
            </w:r>
            <w:proofErr w:type="spellStart"/>
            <w:r w:rsidRPr="00A50A8D">
              <w:rPr>
                <w:rFonts w:ascii="Courier New" w:eastAsia="Times New Roman" w:hAnsi="Courier New" w:cs="Courier New"/>
                <w:sz w:val="20"/>
                <w:szCs w:val="20"/>
                <w:lang w:val="en-US" w:eastAsia="nl-NL"/>
              </w:rPr>
              <w:t>br-lan</w:t>
            </w:r>
            <w:proofErr w:type="spellEnd"/>
            <w:r w:rsidRPr="00A50A8D">
              <w:rPr>
                <w:rFonts w:ascii="Courier New" w:eastAsia="Times New Roman" w:hAnsi="Courier New" w:cs="Courier New"/>
                <w:sz w:val="20"/>
                <w:szCs w:val="20"/>
                <w:lang w:val="en-US" w:eastAsia="nl-NL"/>
              </w:rPr>
              <w:t xml:space="preserve"> </w:t>
            </w:r>
            <w:proofErr w:type="spellStart"/>
            <w:r w:rsidRPr="00A50A8D">
              <w:rPr>
                <w:rFonts w:ascii="Courier New" w:eastAsia="Times New Roman" w:hAnsi="Courier New" w:cs="Courier New"/>
                <w:sz w:val="20"/>
                <w:szCs w:val="20"/>
                <w:lang w:val="en-US" w:eastAsia="nl-NL"/>
              </w:rPr>
              <w:t>inet</w:t>
            </w:r>
            <w:proofErr w:type="spellEnd"/>
            <w:r w:rsidRPr="00A50A8D">
              <w:rPr>
                <w:rFonts w:ascii="Courier New" w:eastAsia="Times New Roman" w:hAnsi="Courier New" w:cs="Courier New"/>
                <w:sz w:val="20"/>
                <w:szCs w:val="20"/>
                <w:lang w:val="en-US" w:eastAsia="nl-NL"/>
              </w:rPr>
              <w:t xml:space="preserve"> static</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 xml:space="preserve">        address         </w:t>
            </w:r>
            <w:r>
              <w:rPr>
                <w:rFonts w:ascii="Courier New" w:eastAsia="Times New Roman" w:hAnsi="Courier New" w:cs="Courier New"/>
                <w:sz w:val="20"/>
                <w:szCs w:val="20"/>
                <w:lang w:val="en-US" w:eastAsia="nl-NL"/>
              </w:rPr>
              <w:t xml:space="preserve">10.10.0.10 #your </w:t>
            </w:r>
            <w:proofErr w:type="spellStart"/>
            <w:r>
              <w:rPr>
                <w:rFonts w:ascii="Courier New" w:eastAsia="Times New Roman" w:hAnsi="Courier New" w:cs="Courier New"/>
                <w:sz w:val="20"/>
                <w:szCs w:val="20"/>
                <w:lang w:val="en-US" w:eastAsia="nl-NL"/>
              </w:rPr>
              <w:t>ip</w:t>
            </w:r>
            <w:proofErr w:type="spellEnd"/>
            <w:r>
              <w:rPr>
                <w:rFonts w:ascii="Courier New" w:eastAsia="Times New Roman" w:hAnsi="Courier New" w:cs="Courier New"/>
                <w:sz w:val="20"/>
                <w:szCs w:val="20"/>
                <w:lang w:val="en-US" w:eastAsia="nl-NL"/>
              </w:rPr>
              <w:t xml:space="preserve"> address here</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 xml:space="preserve">        </w:t>
            </w:r>
            <w:proofErr w:type="spellStart"/>
            <w:r w:rsidRPr="00A50A8D">
              <w:rPr>
                <w:rFonts w:ascii="Courier New" w:eastAsia="Times New Roman" w:hAnsi="Courier New" w:cs="Courier New"/>
                <w:sz w:val="20"/>
                <w:szCs w:val="20"/>
                <w:lang w:val="en-US" w:eastAsia="nl-NL"/>
              </w:rPr>
              <w:t>netmask</w:t>
            </w:r>
            <w:proofErr w:type="spellEnd"/>
            <w:r w:rsidRPr="00A50A8D">
              <w:rPr>
                <w:rFonts w:ascii="Courier New" w:eastAsia="Times New Roman" w:hAnsi="Courier New" w:cs="Courier New"/>
                <w:sz w:val="20"/>
                <w:szCs w:val="20"/>
                <w:lang w:val="en-US" w:eastAsia="nl-NL"/>
              </w:rPr>
              <w:t xml:space="preserve">         255.255.255.0</w:t>
            </w:r>
            <w:r>
              <w:rPr>
                <w:rFonts w:ascii="Courier New" w:eastAsia="Times New Roman" w:hAnsi="Courier New" w:cs="Courier New"/>
                <w:sz w:val="20"/>
                <w:szCs w:val="20"/>
                <w:lang w:val="en-US" w:eastAsia="nl-NL"/>
              </w:rPr>
              <w:t xml:space="preserve"> #your </w:t>
            </w:r>
            <w:proofErr w:type="spellStart"/>
            <w:r>
              <w:rPr>
                <w:rFonts w:ascii="Courier New" w:eastAsia="Times New Roman" w:hAnsi="Courier New" w:cs="Courier New"/>
                <w:sz w:val="20"/>
                <w:szCs w:val="20"/>
                <w:lang w:val="en-US" w:eastAsia="nl-NL"/>
              </w:rPr>
              <w:t>subnetmask</w:t>
            </w:r>
            <w:proofErr w:type="spellEnd"/>
            <w:r>
              <w:rPr>
                <w:rFonts w:ascii="Courier New" w:eastAsia="Times New Roman" w:hAnsi="Courier New" w:cs="Courier New"/>
                <w:sz w:val="20"/>
                <w:szCs w:val="20"/>
                <w:lang w:val="en-US" w:eastAsia="nl-NL"/>
              </w:rPr>
              <w:t xml:space="preserve"> here</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 xml:space="preserve">        gateway         10.10.0.254</w:t>
            </w:r>
            <w:r>
              <w:rPr>
                <w:rFonts w:ascii="Courier New" w:eastAsia="Times New Roman" w:hAnsi="Courier New" w:cs="Courier New"/>
                <w:sz w:val="20"/>
                <w:szCs w:val="20"/>
                <w:lang w:val="en-US" w:eastAsia="nl-NL"/>
              </w:rPr>
              <w:t xml:space="preserve"> #your default gateway here</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 xml:space="preserve">        </w:t>
            </w:r>
            <w:proofErr w:type="spellStart"/>
            <w:r w:rsidRPr="00A50A8D">
              <w:rPr>
                <w:rFonts w:ascii="Courier New" w:eastAsia="Times New Roman" w:hAnsi="Courier New" w:cs="Courier New"/>
                <w:sz w:val="20"/>
                <w:szCs w:val="20"/>
                <w:lang w:val="en-US" w:eastAsia="nl-NL"/>
              </w:rPr>
              <w:t>bridge_ports</w:t>
            </w:r>
            <w:proofErr w:type="spellEnd"/>
            <w:r w:rsidRPr="00A50A8D">
              <w:rPr>
                <w:rFonts w:ascii="Courier New" w:eastAsia="Times New Roman" w:hAnsi="Courier New" w:cs="Courier New"/>
                <w:sz w:val="20"/>
                <w:szCs w:val="20"/>
                <w:lang w:val="en-US" w:eastAsia="nl-NL"/>
              </w:rPr>
              <w:t xml:space="preserve">    eth0</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 xml:space="preserve">        </w:t>
            </w:r>
            <w:proofErr w:type="spellStart"/>
            <w:r w:rsidRPr="00A50A8D">
              <w:rPr>
                <w:rFonts w:ascii="Courier New" w:eastAsia="Times New Roman" w:hAnsi="Courier New" w:cs="Courier New"/>
                <w:sz w:val="20"/>
                <w:szCs w:val="20"/>
                <w:lang w:val="en-US" w:eastAsia="nl-NL"/>
              </w:rPr>
              <w:t>bridge_stp</w:t>
            </w:r>
            <w:proofErr w:type="spellEnd"/>
            <w:r w:rsidRPr="00A50A8D">
              <w:rPr>
                <w:rFonts w:ascii="Courier New" w:eastAsia="Times New Roman" w:hAnsi="Courier New" w:cs="Courier New"/>
                <w:sz w:val="20"/>
                <w:szCs w:val="20"/>
                <w:lang w:val="en-US" w:eastAsia="nl-NL"/>
              </w:rPr>
              <w:t xml:space="preserve">      off</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50A8D">
              <w:rPr>
                <w:rFonts w:ascii="Courier New" w:eastAsia="Times New Roman" w:hAnsi="Courier New" w:cs="Courier New"/>
                <w:sz w:val="20"/>
                <w:szCs w:val="20"/>
                <w:lang w:val="en-US" w:eastAsia="nl-NL"/>
              </w:rPr>
              <w:t xml:space="preserve">        </w:t>
            </w:r>
            <w:proofErr w:type="spellStart"/>
            <w:r w:rsidRPr="00A50A8D">
              <w:rPr>
                <w:rFonts w:ascii="Courier New" w:eastAsia="Times New Roman" w:hAnsi="Courier New" w:cs="Courier New"/>
                <w:sz w:val="20"/>
                <w:szCs w:val="20"/>
                <w:lang w:val="en-US" w:eastAsia="nl-NL"/>
              </w:rPr>
              <w:t>bridge_fd</w:t>
            </w:r>
            <w:proofErr w:type="spellEnd"/>
            <w:r w:rsidRPr="00A50A8D">
              <w:rPr>
                <w:rFonts w:ascii="Courier New" w:eastAsia="Times New Roman" w:hAnsi="Courier New" w:cs="Courier New"/>
                <w:sz w:val="20"/>
                <w:szCs w:val="20"/>
                <w:lang w:val="en-US" w:eastAsia="nl-NL"/>
              </w:rPr>
              <w:t xml:space="preserve">       0</w:t>
            </w:r>
          </w:p>
          <w:p w:rsidR="00C948C3" w:rsidRPr="00A50A8D"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A50A8D">
              <w:rPr>
                <w:rFonts w:ascii="Courier New" w:eastAsia="Times New Roman" w:hAnsi="Courier New" w:cs="Courier New"/>
                <w:sz w:val="20"/>
                <w:szCs w:val="20"/>
                <w:lang w:val="en-US" w:eastAsia="nl-NL"/>
              </w:rPr>
              <w:t xml:space="preserve">        </w:t>
            </w:r>
            <w:proofErr w:type="spellStart"/>
            <w:proofErr w:type="gramStart"/>
            <w:r w:rsidRPr="00A50A8D">
              <w:rPr>
                <w:rFonts w:ascii="Courier New" w:eastAsia="Times New Roman" w:hAnsi="Courier New" w:cs="Courier New"/>
                <w:sz w:val="20"/>
                <w:szCs w:val="20"/>
                <w:lang w:eastAsia="nl-NL"/>
              </w:rPr>
              <w:t>bridge_maxwait</w:t>
            </w:r>
            <w:proofErr w:type="spellEnd"/>
            <w:r w:rsidRPr="00A50A8D">
              <w:rPr>
                <w:rFonts w:ascii="Courier New" w:eastAsia="Times New Roman" w:hAnsi="Courier New" w:cs="Courier New"/>
                <w:sz w:val="20"/>
                <w:szCs w:val="20"/>
                <w:lang w:eastAsia="nl-NL"/>
              </w:rPr>
              <w:t xml:space="preserve">  </w:t>
            </w:r>
            <w:proofErr w:type="gramEnd"/>
            <w:r w:rsidRPr="00A50A8D">
              <w:rPr>
                <w:rFonts w:ascii="Courier New" w:eastAsia="Times New Roman" w:hAnsi="Courier New" w:cs="Courier New"/>
                <w:sz w:val="20"/>
                <w:szCs w:val="20"/>
                <w:lang w:eastAsia="nl-NL"/>
              </w:rPr>
              <w:t>0</w:t>
            </w:r>
          </w:p>
          <w:p w:rsidR="00C948C3" w:rsidRDefault="00C948C3" w:rsidP="00206B07">
            <w:pPr>
              <w:rPr>
                <w:lang w:val="en-US"/>
              </w:rPr>
            </w:pPr>
          </w:p>
        </w:tc>
      </w:tr>
    </w:tbl>
    <w:p w:rsidR="00C948C3" w:rsidDel="00CD06EB" w:rsidRDefault="00C948C3" w:rsidP="00C948C3">
      <w:pPr>
        <w:rPr>
          <w:del w:id="179" w:author="Annika De Graaf" w:date="2015-01-05T00:10:00Z"/>
          <w:lang w:val="en-US"/>
        </w:rPr>
      </w:pPr>
    </w:p>
    <w:p w:rsidR="00C948C3" w:rsidRDefault="00C948C3" w:rsidP="00C948C3">
      <w:pPr>
        <w:rPr>
          <w:lang w:val="en-US"/>
        </w:rPr>
      </w:pPr>
    </w:p>
    <w:p w:rsidR="00C948C3" w:rsidRDefault="00C948C3" w:rsidP="00C948C3">
      <w:pPr>
        <w:rPr>
          <w:lang w:val="en-US"/>
        </w:rPr>
      </w:pPr>
      <w:r>
        <w:rPr>
          <w:lang w:val="en-US"/>
        </w:rPr>
        <w:t>To make your changes active type the following commands</w:t>
      </w:r>
      <w:ins w:id="180" w:author="Annika De Graaf" w:date="2015-01-05T00:11:00Z">
        <w:r w:rsidR="00831B9E">
          <w:rPr>
            <w:lang w:val="en-US"/>
          </w:rPr>
          <w:t>:</w:t>
        </w:r>
      </w:ins>
      <w:del w:id="181" w:author="Annika De Graaf" w:date="2015-01-05T00:11:00Z">
        <w:r w:rsidDel="00831B9E">
          <w:rPr>
            <w:lang w:val="en-US"/>
          </w:rPr>
          <w:delText>.</w:delText>
        </w:r>
      </w:del>
    </w:p>
    <w:tbl>
      <w:tblPr>
        <w:tblStyle w:val="TableGrid"/>
        <w:tblW w:w="0" w:type="auto"/>
        <w:tblLook w:val="04A0" w:firstRow="1" w:lastRow="0" w:firstColumn="1" w:lastColumn="0" w:noHBand="0" w:noVBand="1"/>
        <w:tblPrChange w:id="182" w:author="Annika De Graaf" w:date="2015-01-05T00:11:00Z">
          <w:tblPr>
            <w:tblStyle w:val="TableGrid"/>
            <w:tblW w:w="0" w:type="auto"/>
            <w:tblLook w:val="04A0" w:firstRow="1" w:lastRow="0" w:firstColumn="1" w:lastColumn="0" w:noHBand="0" w:noVBand="1"/>
          </w:tblPr>
        </w:tblPrChange>
      </w:tblPr>
      <w:tblGrid>
        <w:gridCol w:w="8494"/>
        <w:tblGridChange w:id="183">
          <w:tblGrid>
            <w:gridCol w:w="8494"/>
          </w:tblGrid>
        </w:tblGridChange>
      </w:tblGrid>
      <w:tr w:rsidR="00C948C3" w:rsidTr="00CD06EB">
        <w:trPr>
          <w:trHeight w:val="238"/>
          <w:trPrChange w:id="184" w:author="Annika De Graaf" w:date="2015-01-05T00:11:00Z">
            <w:trPr>
              <w:trHeight w:val="238"/>
            </w:trPr>
          </w:trPrChange>
        </w:trPr>
        <w:tc>
          <w:tcPr>
            <w:tcW w:w="8494" w:type="dxa"/>
            <w:tcPrChange w:id="185" w:author="Annika De Graaf" w:date="2015-01-05T00:11:00Z">
              <w:tcPr>
                <w:tcW w:w="9038" w:type="dxa"/>
              </w:tcPr>
            </w:tcPrChange>
          </w:tcPr>
          <w:p w:rsidR="00C948C3" w:rsidRPr="005C6A91"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roofErr w:type="spellStart"/>
            <w:r w:rsidRPr="005C6A91">
              <w:rPr>
                <w:rFonts w:ascii="Courier New" w:eastAsia="Times New Roman" w:hAnsi="Courier New" w:cs="Courier New"/>
                <w:sz w:val="20"/>
                <w:szCs w:val="20"/>
                <w:lang w:eastAsia="nl-NL"/>
              </w:rPr>
              <w:t>ifdown</w:t>
            </w:r>
            <w:proofErr w:type="spellEnd"/>
            <w:r w:rsidRPr="005C6A91">
              <w:rPr>
                <w:rFonts w:ascii="Courier New" w:eastAsia="Times New Roman" w:hAnsi="Courier New" w:cs="Courier New"/>
                <w:sz w:val="20"/>
                <w:szCs w:val="20"/>
                <w:lang w:eastAsia="nl-NL"/>
              </w:rPr>
              <w:t xml:space="preserve"> eth0</w:t>
            </w:r>
          </w:p>
        </w:tc>
      </w:tr>
      <w:tr w:rsidR="00C948C3" w:rsidTr="00CD06EB">
        <w:trPr>
          <w:trHeight w:val="226"/>
          <w:trPrChange w:id="186" w:author="Annika De Graaf" w:date="2015-01-05T00:11:00Z">
            <w:trPr>
              <w:trHeight w:val="226"/>
            </w:trPr>
          </w:trPrChange>
        </w:trPr>
        <w:tc>
          <w:tcPr>
            <w:tcW w:w="8494" w:type="dxa"/>
            <w:tcPrChange w:id="187" w:author="Annika De Graaf" w:date="2015-01-05T00:11:00Z">
              <w:tcPr>
                <w:tcW w:w="9038" w:type="dxa"/>
              </w:tcPr>
            </w:tcPrChange>
          </w:tcPr>
          <w:p w:rsidR="00C948C3" w:rsidRPr="005C6A91"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roofErr w:type="spellStart"/>
            <w:r w:rsidRPr="005C6A91">
              <w:rPr>
                <w:rFonts w:ascii="Courier New" w:eastAsia="Times New Roman" w:hAnsi="Courier New" w:cs="Courier New"/>
                <w:sz w:val="20"/>
                <w:szCs w:val="20"/>
                <w:lang w:eastAsia="nl-NL"/>
              </w:rPr>
              <w:t>killall</w:t>
            </w:r>
            <w:proofErr w:type="spellEnd"/>
            <w:r w:rsidRPr="005C6A91">
              <w:rPr>
                <w:rFonts w:ascii="Courier New" w:eastAsia="Times New Roman" w:hAnsi="Courier New" w:cs="Courier New"/>
                <w:sz w:val="20"/>
                <w:szCs w:val="20"/>
                <w:lang w:eastAsia="nl-NL"/>
              </w:rPr>
              <w:t xml:space="preserve"> </w:t>
            </w:r>
            <w:proofErr w:type="spellStart"/>
            <w:r w:rsidRPr="005C6A91">
              <w:rPr>
                <w:rFonts w:ascii="Courier New" w:eastAsia="Times New Roman" w:hAnsi="Courier New" w:cs="Courier New"/>
                <w:sz w:val="20"/>
                <w:szCs w:val="20"/>
                <w:lang w:eastAsia="nl-NL"/>
              </w:rPr>
              <w:t>dhclient</w:t>
            </w:r>
            <w:proofErr w:type="spellEnd"/>
          </w:p>
        </w:tc>
      </w:tr>
      <w:tr w:rsidR="00C948C3" w:rsidTr="00CD06EB">
        <w:trPr>
          <w:trHeight w:val="238"/>
          <w:trPrChange w:id="188" w:author="Annika De Graaf" w:date="2015-01-05T00:11:00Z">
            <w:trPr>
              <w:trHeight w:val="238"/>
            </w:trPr>
          </w:trPrChange>
        </w:trPr>
        <w:tc>
          <w:tcPr>
            <w:tcW w:w="8494" w:type="dxa"/>
            <w:tcPrChange w:id="189" w:author="Annika De Graaf" w:date="2015-01-05T00:11:00Z">
              <w:tcPr>
                <w:tcW w:w="9038" w:type="dxa"/>
              </w:tcPr>
            </w:tcPrChange>
          </w:tcPr>
          <w:p w:rsidR="00C948C3" w:rsidRPr="005C6A91"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roofErr w:type="spellStart"/>
            <w:r w:rsidRPr="005C6A91">
              <w:rPr>
                <w:rFonts w:ascii="Courier New" w:eastAsia="Times New Roman" w:hAnsi="Courier New" w:cs="Courier New"/>
                <w:sz w:val="20"/>
                <w:szCs w:val="20"/>
                <w:lang w:eastAsia="nl-NL"/>
              </w:rPr>
              <w:t>ifup</w:t>
            </w:r>
            <w:proofErr w:type="spellEnd"/>
            <w:r w:rsidRPr="005C6A91">
              <w:rPr>
                <w:rFonts w:ascii="Courier New" w:eastAsia="Times New Roman" w:hAnsi="Courier New" w:cs="Courier New"/>
                <w:sz w:val="20"/>
                <w:szCs w:val="20"/>
                <w:lang w:eastAsia="nl-NL"/>
              </w:rPr>
              <w:t xml:space="preserve"> </w:t>
            </w:r>
            <w:proofErr w:type="spellStart"/>
            <w:r w:rsidRPr="005C6A91">
              <w:rPr>
                <w:rFonts w:ascii="Courier New" w:eastAsia="Times New Roman" w:hAnsi="Courier New" w:cs="Courier New"/>
                <w:sz w:val="20"/>
                <w:szCs w:val="20"/>
                <w:lang w:eastAsia="nl-NL"/>
              </w:rPr>
              <w:t>br-lan</w:t>
            </w:r>
            <w:proofErr w:type="spellEnd"/>
          </w:p>
        </w:tc>
      </w:tr>
      <w:tr w:rsidR="00C948C3" w:rsidDel="00CD06EB" w:rsidTr="00CD06EB">
        <w:trPr>
          <w:trHeight w:val="276"/>
          <w:del w:id="190" w:author="Annika De Graaf" w:date="2015-01-05T00:11:00Z"/>
          <w:trPrChange w:id="191" w:author="Annika De Graaf" w:date="2015-01-05T00:11:00Z">
            <w:trPr>
              <w:trHeight w:val="276"/>
            </w:trPr>
          </w:trPrChange>
        </w:trPr>
        <w:tc>
          <w:tcPr>
            <w:tcW w:w="8494" w:type="dxa"/>
            <w:tcPrChange w:id="192" w:author="Annika De Graaf" w:date="2015-01-05T00:11:00Z">
              <w:tcPr>
                <w:tcW w:w="9038" w:type="dxa"/>
              </w:tcPr>
            </w:tcPrChange>
          </w:tcPr>
          <w:p w:rsidR="00C948C3" w:rsidDel="00CD06EB" w:rsidRDefault="00C948C3" w:rsidP="00206B07">
            <w:pPr>
              <w:rPr>
                <w:del w:id="193" w:author="Annika De Graaf" w:date="2015-01-05T00:11:00Z"/>
                <w:lang w:val="en-US"/>
              </w:rPr>
            </w:pPr>
          </w:p>
        </w:tc>
      </w:tr>
      <w:tr w:rsidR="00C948C3" w:rsidDel="00CD06EB" w:rsidTr="00CD06EB">
        <w:trPr>
          <w:trHeight w:val="276"/>
          <w:del w:id="194" w:author="Annika De Graaf" w:date="2015-01-05T00:11:00Z"/>
          <w:trPrChange w:id="195" w:author="Annika De Graaf" w:date="2015-01-05T00:11:00Z">
            <w:trPr>
              <w:trHeight w:val="276"/>
            </w:trPr>
          </w:trPrChange>
        </w:trPr>
        <w:tc>
          <w:tcPr>
            <w:tcW w:w="8494" w:type="dxa"/>
            <w:tcPrChange w:id="196" w:author="Annika De Graaf" w:date="2015-01-05T00:11:00Z">
              <w:tcPr>
                <w:tcW w:w="9038" w:type="dxa"/>
              </w:tcPr>
            </w:tcPrChange>
          </w:tcPr>
          <w:p w:rsidR="00C948C3" w:rsidDel="00CD06EB" w:rsidRDefault="00C948C3" w:rsidP="00206B07">
            <w:pPr>
              <w:rPr>
                <w:del w:id="197" w:author="Annika De Graaf" w:date="2015-01-05T00:11:00Z"/>
                <w:lang w:val="en-US"/>
              </w:rPr>
            </w:pPr>
          </w:p>
        </w:tc>
      </w:tr>
    </w:tbl>
    <w:p w:rsidR="00C948C3" w:rsidRDefault="00C948C3" w:rsidP="00C948C3">
      <w:pPr>
        <w:rPr>
          <w:lang w:val="en-US"/>
        </w:rPr>
      </w:pPr>
    </w:p>
    <w:p w:rsidR="00C948C3" w:rsidRDefault="00C948C3" w:rsidP="00C948C3">
      <w:pPr>
        <w:rPr>
          <w:lang w:val="en-US"/>
        </w:rPr>
      </w:pPr>
      <w:r>
        <w:rPr>
          <w:lang w:val="en-US"/>
        </w:rPr>
        <w:t xml:space="preserve">To check if your changes </w:t>
      </w:r>
      <w:del w:id="198" w:author="Annika De Graaf" w:date="2015-01-05T00:11:00Z">
        <w:r w:rsidDel="00831B9E">
          <w:rPr>
            <w:lang w:val="en-US"/>
          </w:rPr>
          <w:delText>came through</w:delText>
        </w:r>
      </w:del>
      <w:ins w:id="199" w:author="Annika De Graaf" w:date="2015-01-05T00:11:00Z">
        <w:r w:rsidR="00831B9E">
          <w:rPr>
            <w:lang w:val="en-US"/>
          </w:rPr>
          <w:t>have taken effect,</w:t>
        </w:r>
      </w:ins>
      <w:r>
        <w:rPr>
          <w:lang w:val="en-US"/>
        </w:rPr>
        <w:t xml:space="preserve"> run this command</w:t>
      </w:r>
      <w:ins w:id="200" w:author="Annika De Graaf" w:date="2015-01-05T00:11:00Z">
        <w:r w:rsidR="00831B9E">
          <w:rPr>
            <w:lang w:val="en-US"/>
          </w:rPr>
          <w:t>:</w:t>
        </w:r>
      </w:ins>
      <w:del w:id="201" w:author="Annika De Graaf" w:date="2015-01-05T00:11:00Z">
        <w:r w:rsidDel="00831B9E">
          <w:rPr>
            <w:lang w:val="en-US"/>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5C6A91"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roofErr w:type="spellStart"/>
            <w:r w:rsidRPr="005C6A91">
              <w:rPr>
                <w:rFonts w:ascii="Courier New" w:eastAsia="Times New Roman" w:hAnsi="Courier New" w:cs="Courier New"/>
                <w:sz w:val="20"/>
                <w:szCs w:val="20"/>
                <w:lang w:eastAsia="nl-NL"/>
              </w:rPr>
              <w:t>brctl</w:t>
            </w:r>
            <w:proofErr w:type="spellEnd"/>
            <w:r w:rsidRPr="005C6A91">
              <w:rPr>
                <w:rFonts w:ascii="Courier New" w:eastAsia="Times New Roman" w:hAnsi="Courier New" w:cs="Courier New"/>
                <w:sz w:val="20"/>
                <w:szCs w:val="20"/>
                <w:lang w:eastAsia="nl-NL"/>
              </w:rPr>
              <w:t xml:space="preserve"> show</w:t>
            </w:r>
          </w:p>
        </w:tc>
      </w:tr>
    </w:tbl>
    <w:p w:rsidR="00C948C3" w:rsidRDefault="00C948C3" w:rsidP="00C948C3">
      <w:pPr>
        <w:rPr>
          <w:lang w:val="en-US"/>
        </w:rPr>
      </w:pPr>
    </w:p>
    <w:p w:rsidR="00C948C3" w:rsidRDefault="00C948C3" w:rsidP="00C948C3">
      <w:pPr>
        <w:rPr>
          <w:ins w:id="202" w:author="Annika De Graaf" w:date="2015-01-05T00:11:00Z"/>
          <w:lang w:val="en-US"/>
        </w:rPr>
      </w:pPr>
      <w:r>
        <w:rPr>
          <w:lang w:val="en-US"/>
        </w:rPr>
        <w:t>As a final check reboot the server and make sure it can still contact external IP addresses.</w:t>
      </w:r>
    </w:p>
    <w:p w:rsidR="00831B9E" w:rsidRDefault="00831B9E" w:rsidP="00C948C3">
      <w:pPr>
        <w:rPr>
          <w:lang w:val="en-US"/>
        </w:rPr>
      </w:pPr>
    </w:p>
    <w:p w:rsidR="00AA06C1" w:rsidRPr="00AA3580" w:rsidRDefault="00AA06C1" w:rsidP="00AA06C1">
      <w:pPr>
        <w:pStyle w:val="Heading3"/>
        <w:rPr>
          <w:lang w:val="en-GB"/>
        </w:rPr>
      </w:pPr>
      <w:r w:rsidRPr="00AA06C1">
        <w:rPr>
          <w:lang w:val="en-GB"/>
        </w:rPr>
        <w:lastRenderedPageBreak/>
        <w:t xml:space="preserve"> </w:t>
      </w:r>
      <w:proofErr w:type="spellStart"/>
      <w:r w:rsidR="00C948C3">
        <w:rPr>
          <w:lang w:val="en-GB"/>
        </w:rPr>
        <w:t>Libvirt</w:t>
      </w:r>
      <w:proofErr w:type="spellEnd"/>
      <w:r w:rsidR="00C948C3">
        <w:rPr>
          <w:lang w:val="en-GB"/>
        </w:rPr>
        <w:t xml:space="preserve"> Storage Pool</w:t>
      </w:r>
    </w:p>
    <w:p w:rsidR="00C948C3" w:rsidRDefault="00C948C3" w:rsidP="00C948C3">
      <w:pPr>
        <w:rPr>
          <w:lang w:val="en-US"/>
        </w:rPr>
      </w:pPr>
      <w:r>
        <w:rPr>
          <w:lang w:val="en-US"/>
        </w:rPr>
        <w:t xml:space="preserve">To give </w:t>
      </w:r>
      <w:proofErr w:type="spellStart"/>
      <w:ins w:id="203" w:author="Annika De Graaf" w:date="2015-01-05T00:12:00Z">
        <w:r w:rsidR="00831B9E">
          <w:rPr>
            <w:lang w:val="en-US"/>
          </w:rPr>
          <w:t>L</w:t>
        </w:r>
      </w:ins>
      <w:del w:id="204" w:author="Annika De Graaf" w:date="2015-01-05T00:12:00Z">
        <w:r w:rsidDel="00831B9E">
          <w:rPr>
            <w:lang w:val="en-US"/>
          </w:rPr>
          <w:delText>l</w:delText>
        </w:r>
      </w:del>
      <w:r>
        <w:rPr>
          <w:lang w:val="en-US"/>
        </w:rPr>
        <w:t>ibvirt</w:t>
      </w:r>
      <w:proofErr w:type="spellEnd"/>
      <w:r>
        <w:rPr>
          <w:lang w:val="en-US"/>
        </w:rPr>
        <w:t xml:space="preserve"> a place to install virtual machines we will have to assign </w:t>
      </w:r>
      <w:proofErr w:type="spellStart"/>
      <w:r>
        <w:rPr>
          <w:lang w:val="en-US"/>
        </w:rPr>
        <w:t>libvirt</w:t>
      </w:r>
      <w:proofErr w:type="spellEnd"/>
      <w:r>
        <w:rPr>
          <w:lang w:val="en-US"/>
        </w:rPr>
        <w:t xml:space="preserve"> a storage pool.</w:t>
      </w:r>
    </w:p>
    <w:p w:rsidR="00831B9E" w:rsidRDefault="00C948C3" w:rsidP="00C948C3">
      <w:pPr>
        <w:rPr>
          <w:lang w:val="en-US"/>
        </w:rPr>
      </w:pPr>
      <w:r>
        <w:rPr>
          <w:lang w:val="en-US"/>
        </w:rPr>
        <w:t xml:space="preserve">First you will </w:t>
      </w:r>
      <w:del w:id="205" w:author="Annika De Graaf" w:date="2015-01-05T00:13:00Z">
        <w:r w:rsidDel="00831B9E">
          <w:rPr>
            <w:lang w:val="en-US"/>
          </w:rPr>
          <w:delText xml:space="preserve">want </w:delText>
        </w:r>
      </w:del>
      <w:ins w:id="206" w:author="Annika De Graaf" w:date="2015-01-05T00:13:00Z">
        <w:r w:rsidR="00831B9E">
          <w:rPr>
            <w:lang w:val="en-US"/>
          </w:rPr>
          <w:t xml:space="preserve">have to create </w:t>
        </w:r>
      </w:ins>
      <w:r>
        <w:rPr>
          <w:lang w:val="en-US"/>
        </w:rPr>
        <w:t xml:space="preserve">a disk partition to save all the virtual machines </w:t>
      </w:r>
      <w:ins w:id="207" w:author="Annika De Graaf" w:date="2015-01-05T00:13:00Z">
        <w:r w:rsidR="00831B9E">
          <w:rPr>
            <w:lang w:val="en-US"/>
          </w:rPr>
          <w:t>on</w:t>
        </w:r>
      </w:ins>
      <w:del w:id="208" w:author="Annika De Graaf" w:date="2015-01-05T00:13:00Z">
        <w:r w:rsidDel="00831B9E">
          <w:rPr>
            <w:lang w:val="en-US"/>
          </w:rPr>
          <w:delText>at</w:delText>
        </w:r>
      </w:del>
      <w:r>
        <w:rPr>
          <w:lang w:val="en-US"/>
        </w:rPr>
        <w:t>. To check the current available partitions use the following command</w:t>
      </w:r>
      <w:ins w:id="209" w:author="Annika De Graaf" w:date="2015-01-05T00:12:00Z">
        <w:r w:rsidR="00831B9E">
          <w:rPr>
            <w:lang w:val="en-US"/>
          </w:rPr>
          <w:t xml:space="preserve">: </w:t>
        </w:r>
      </w:ins>
      <w:del w:id="210" w:author="Annika De Graaf" w:date="2015-01-05T00:12:00Z">
        <w:r w:rsidDel="00831B9E">
          <w:rPr>
            <w:lang w:val="en-US"/>
          </w:rPr>
          <w:delText>.</w:delText>
        </w:r>
      </w:del>
      <w:proofErr w:type="spellStart"/>
      <w:ins w:id="211" w:author="Annika De Graaf" w:date="2015-01-05T00:12:00Z">
        <w:r w:rsidR="00831B9E">
          <w:rPr>
            <w:rFonts w:ascii="Courier New" w:eastAsia="Times New Roman" w:hAnsi="Courier New" w:cs="Courier New"/>
            <w:sz w:val="20"/>
            <w:szCs w:val="20"/>
            <w:lang w:eastAsia="nl-NL"/>
          </w:rPr>
          <w:t>fdisk</w:t>
        </w:r>
        <w:proofErr w:type="spellEnd"/>
        <w:r w:rsidR="00831B9E">
          <w:rPr>
            <w:rFonts w:ascii="Courier New" w:eastAsia="Times New Roman" w:hAnsi="Courier New" w:cs="Courier New"/>
            <w:sz w:val="20"/>
            <w:szCs w:val="20"/>
            <w:lang w:eastAsia="nl-NL"/>
          </w:rPr>
          <w:t xml:space="preserve"> </w:t>
        </w:r>
      </w:ins>
      <w:ins w:id="212" w:author="Annika De Graaf" w:date="2015-01-05T00:13:00Z">
        <w:r w:rsidR="00831B9E">
          <w:rPr>
            <w:rFonts w:ascii="Courier New" w:eastAsia="Times New Roman" w:hAnsi="Courier New" w:cs="Courier New"/>
            <w:sz w:val="20"/>
            <w:szCs w:val="20"/>
            <w:lang w:eastAsia="nl-NL"/>
          </w:rPr>
          <w:t>–</w:t>
        </w:r>
      </w:ins>
      <w:ins w:id="213" w:author="Annika De Graaf" w:date="2015-01-05T00:12:00Z">
        <w:r w:rsidR="00831B9E">
          <w:rPr>
            <w:rFonts w:ascii="Courier New" w:eastAsia="Times New Roman" w:hAnsi="Courier New" w:cs="Courier New"/>
            <w:sz w:val="20"/>
            <w:szCs w:val="20"/>
            <w:lang w:eastAsia="nl-NL"/>
          </w:rPr>
          <w:t>l</w:t>
        </w:r>
      </w:ins>
      <w:ins w:id="214" w:author="Annika De Graaf" w:date="2015-01-05T00:13:00Z">
        <w:r w:rsidR="00831B9E">
          <w:rPr>
            <w:rFonts w:ascii="Courier New" w:eastAsia="Times New Roman" w:hAnsi="Courier New" w:cs="Courier New"/>
            <w:sz w:val="20"/>
            <w:szCs w:val="20"/>
            <w:lang w:eastAsia="nl-NL"/>
          </w:rPr>
          <w:t xml:space="preserve"> </w:t>
        </w:r>
      </w:ins>
    </w:p>
    <w:p w:rsidR="00C948C3" w:rsidRDefault="00C948C3" w:rsidP="00C948C3">
      <w:pPr>
        <w:rPr>
          <w:lang w:val="en-US"/>
        </w:rPr>
      </w:pPr>
      <w:r>
        <w:rPr>
          <w:lang w:val="en-US"/>
        </w:rPr>
        <w:t>Look for available unused disk space and the name of the disk.</w:t>
      </w:r>
    </w:p>
    <w:p w:rsidR="00C948C3" w:rsidRDefault="00C948C3" w:rsidP="00C948C3">
      <w:pPr>
        <w:rPr>
          <w:lang w:val="en-US"/>
        </w:rPr>
      </w:pPr>
      <w:r>
        <w:rPr>
          <w:lang w:val="en-US"/>
        </w:rPr>
        <w:t>To create a new partition run the following commands</w:t>
      </w:r>
      <w:ins w:id="215" w:author="Annika De Graaf" w:date="2015-01-05T00:13:00Z">
        <w:r w:rsidR="00831B9E">
          <w:rPr>
            <w:lang w:val="en-US"/>
          </w:rPr>
          <w:t>:</w:t>
        </w:r>
      </w:ins>
      <w:del w:id="216" w:author="Annika De Graaf" w:date="2015-01-05T00:13:00Z">
        <w:r w:rsidDel="00831B9E">
          <w:rPr>
            <w:lang w:val="en-US"/>
          </w:rPr>
          <w:delText>.</w:delText>
        </w:r>
      </w:del>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Default="00C948C3" w:rsidP="00206B07">
            <w:pPr>
              <w:rPr>
                <w:lang w:val="en-US"/>
              </w:rPr>
            </w:pPr>
            <w:proofErr w:type="spellStart"/>
            <w:r w:rsidRPr="003D66F6">
              <w:rPr>
                <w:rFonts w:ascii="Courier New" w:eastAsia="Times New Roman" w:hAnsi="Courier New" w:cs="Courier New"/>
                <w:sz w:val="20"/>
                <w:szCs w:val="20"/>
                <w:lang w:val="en-US" w:eastAsia="nl-NL"/>
              </w:rPr>
              <w:t>fdisk</w:t>
            </w:r>
            <w:proofErr w:type="spellEnd"/>
            <w:r w:rsidRPr="003D66F6">
              <w:rPr>
                <w:rFonts w:ascii="Courier New" w:eastAsia="Times New Roman" w:hAnsi="Courier New" w:cs="Courier New"/>
                <w:sz w:val="20"/>
                <w:szCs w:val="20"/>
                <w:lang w:val="en-US" w:eastAsia="nl-NL"/>
              </w:rPr>
              <w:t xml:space="preserve"> /</w:t>
            </w:r>
            <w:proofErr w:type="spellStart"/>
            <w:r w:rsidRPr="003D66F6">
              <w:rPr>
                <w:rFonts w:ascii="Courier New" w:eastAsia="Times New Roman" w:hAnsi="Courier New" w:cs="Courier New"/>
                <w:sz w:val="20"/>
                <w:szCs w:val="20"/>
                <w:lang w:val="en-US" w:eastAsia="nl-NL"/>
              </w:rPr>
              <w:t>dev</w:t>
            </w:r>
            <w:proofErr w:type="spellEnd"/>
            <w:r w:rsidRPr="003D66F6">
              <w:rPr>
                <w:rFonts w:ascii="Courier New" w:eastAsia="Times New Roman" w:hAnsi="Courier New" w:cs="Courier New"/>
                <w:sz w:val="20"/>
                <w:szCs w:val="20"/>
                <w:lang w:val="en-US" w:eastAsia="nl-NL"/>
              </w:rPr>
              <w:t>/</w:t>
            </w:r>
            <w:proofErr w:type="spellStart"/>
            <w:r w:rsidRPr="003D66F6">
              <w:rPr>
                <w:rFonts w:ascii="Courier New" w:eastAsia="Times New Roman" w:hAnsi="Courier New" w:cs="Courier New"/>
                <w:sz w:val="20"/>
                <w:szCs w:val="20"/>
                <w:lang w:val="en-US" w:eastAsia="nl-NL"/>
              </w:rPr>
              <w:t>sda</w:t>
            </w:r>
            <w:proofErr w:type="spellEnd"/>
            <w:r w:rsidRPr="003D66F6">
              <w:rPr>
                <w:rFonts w:ascii="Courier New" w:eastAsia="Times New Roman" w:hAnsi="Courier New" w:cs="Courier New"/>
                <w:sz w:val="20"/>
                <w:szCs w:val="20"/>
                <w:lang w:val="en-US" w:eastAsia="nl-NL"/>
              </w:rPr>
              <w:t xml:space="preserve"> #Where </w:t>
            </w:r>
            <w:proofErr w:type="spellStart"/>
            <w:r w:rsidRPr="003D66F6">
              <w:rPr>
                <w:rFonts w:ascii="Courier New" w:eastAsia="Times New Roman" w:hAnsi="Courier New" w:cs="Courier New"/>
                <w:sz w:val="20"/>
                <w:szCs w:val="20"/>
                <w:lang w:val="en-US" w:eastAsia="nl-NL"/>
              </w:rPr>
              <w:t>sda</w:t>
            </w:r>
            <w:proofErr w:type="spellEnd"/>
            <w:r w:rsidRPr="003D66F6">
              <w:rPr>
                <w:rFonts w:ascii="Courier New" w:eastAsia="Times New Roman" w:hAnsi="Courier New" w:cs="Courier New"/>
                <w:sz w:val="20"/>
                <w:szCs w:val="20"/>
                <w:lang w:val="en-US" w:eastAsia="nl-NL"/>
              </w:rPr>
              <w:t xml:space="preserve"> is the </w:t>
            </w:r>
            <w:proofErr w:type="spellStart"/>
            <w:r w:rsidRPr="003D66F6">
              <w:rPr>
                <w:rFonts w:ascii="Courier New" w:eastAsia="Times New Roman" w:hAnsi="Courier New" w:cs="Courier New"/>
                <w:sz w:val="20"/>
                <w:szCs w:val="20"/>
                <w:lang w:val="en-US" w:eastAsia="nl-NL"/>
              </w:rPr>
              <w:t>harddisk</w:t>
            </w:r>
            <w:proofErr w:type="spellEnd"/>
            <w:r w:rsidRPr="003D66F6">
              <w:rPr>
                <w:rFonts w:ascii="Courier New" w:eastAsia="Times New Roman" w:hAnsi="Courier New" w:cs="Courier New"/>
                <w:sz w:val="20"/>
                <w:szCs w:val="20"/>
                <w:lang w:val="en-US" w:eastAsia="nl-NL"/>
              </w:rPr>
              <w:t xml:space="preserve"> you want to modify</w:t>
            </w:r>
          </w:p>
        </w:tc>
      </w:tr>
      <w:tr w:rsidR="00C948C3" w:rsidTr="00206B07">
        <w:tc>
          <w:tcPr>
            <w:tcW w:w="9062" w:type="dxa"/>
          </w:tcPr>
          <w:p w:rsidR="00C948C3" w:rsidRDefault="00C948C3" w:rsidP="00206B07">
            <w:pPr>
              <w:rPr>
                <w:lang w:val="en-US"/>
              </w:rPr>
            </w:pPr>
            <w:r w:rsidRPr="003D66F6">
              <w:rPr>
                <w:rFonts w:ascii="Courier New" w:eastAsia="Times New Roman" w:hAnsi="Courier New" w:cs="Courier New"/>
                <w:sz w:val="20"/>
                <w:szCs w:val="20"/>
                <w:lang w:val="en-US" w:eastAsia="nl-NL"/>
              </w:rPr>
              <w:t>n</w:t>
            </w:r>
          </w:p>
        </w:tc>
      </w:tr>
      <w:tr w:rsidR="00C948C3" w:rsidRPr="008134A1" w:rsidTr="00206B07">
        <w:tc>
          <w:tcPr>
            <w:tcW w:w="9062" w:type="dxa"/>
          </w:tcPr>
          <w:p w:rsidR="00C948C3" w:rsidRDefault="00C948C3" w:rsidP="00206B07">
            <w:pPr>
              <w:rPr>
                <w:lang w:val="en-US"/>
              </w:rPr>
            </w:pPr>
            <w:r>
              <w:rPr>
                <w:rFonts w:ascii="Courier New" w:eastAsia="Times New Roman" w:hAnsi="Courier New" w:cs="Courier New"/>
                <w:sz w:val="20"/>
                <w:szCs w:val="20"/>
                <w:lang w:val="en-US" w:eastAsia="nl-NL"/>
              </w:rPr>
              <w:t>p #to make a primary partition</w:t>
            </w:r>
          </w:p>
        </w:tc>
      </w:tr>
      <w:tr w:rsidR="00C948C3" w:rsidRPr="008134A1" w:rsidTr="00206B07">
        <w:tc>
          <w:tcPr>
            <w:tcW w:w="9062" w:type="dxa"/>
          </w:tcPr>
          <w:p w:rsidR="00C948C3" w:rsidRPr="002D06F6" w:rsidRDefault="00C948C3" w:rsidP="00206B07">
            <w:pPr>
              <w:rPr>
                <w:rFonts w:ascii="Courier New" w:hAnsi="Courier New" w:cs="Courier New"/>
                <w:lang w:val="en-US"/>
              </w:rPr>
            </w:pPr>
            <w:r w:rsidRPr="002D06F6">
              <w:rPr>
                <w:rFonts w:ascii="Courier New" w:eastAsia="Times New Roman" w:hAnsi="Courier New" w:cs="Courier New"/>
                <w:sz w:val="20"/>
                <w:szCs w:val="20"/>
                <w:lang w:val="en-US" w:eastAsia="nl-NL"/>
              </w:rPr>
              <w:t>3 #select a unused partition number</w:t>
            </w:r>
          </w:p>
        </w:tc>
      </w:tr>
      <w:tr w:rsidR="00C948C3" w:rsidRPr="008134A1" w:rsidTr="00206B07">
        <w:tc>
          <w:tcPr>
            <w:tcW w:w="9062" w:type="dxa"/>
          </w:tcPr>
          <w:p w:rsidR="00C948C3" w:rsidRPr="002D06F6" w:rsidRDefault="00C948C3" w:rsidP="00206B07">
            <w:pPr>
              <w:rPr>
                <w:rFonts w:ascii="Courier New" w:hAnsi="Courier New" w:cs="Courier New"/>
                <w:lang w:val="en-US"/>
              </w:rPr>
            </w:pPr>
            <w:r w:rsidRPr="002D06F6">
              <w:rPr>
                <w:rFonts w:ascii="Courier New" w:hAnsi="Courier New" w:cs="Courier New"/>
                <w:lang w:val="en-US"/>
              </w:rPr>
              <w:t>Enter #to select the first cylinder</w:t>
            </w:r>
          </w:p>
        </w:tc>
      </w:tr>
      <w:tr w:rsidR="00C948C3" w:rsidRPr="008134A1" w:rsidTr="00206B07">
        <w:tc>
          <w:tcPr>
            <w:tcW w:w="9062" w:type="dxa"/>
          </w:tcPr>
          <w:p w:rsidR="00C948C3" w:rsidRPr="002D06F6" w:rsidRDefault="00C948C3" w:rsidP="00206B07">
            <w:pPr>
              <w:rPr>
                <w:rFonts w:ascii="Courier New" w:hAnsi="Courier New" w:cs="Courier New"/>
                <w:lang w:val="en-US"/>
              </w:rPr>
            </w:pPr>
            <w:r w:rsidRPr="002D06F6">
              <w:rPr>
                <w:rFonts w:ascii="Courier New" w:hAnsi="Courier New" w:cs="Courier New"/>
                <w:lang w:val="en-US"/>
              </w:rPr>
              <w:t xml:space="preserve">Any number in </w:t>
            </w:r>
            <w:proofErr w:type="spellStart"/>
            <w:r w:rsidRPr="002D06F6">
              <w:rPr>
                <w:rFonts w:ascii="Courier New" w:hAnsi="Courier New" w:cs="Courier New"/>
                <w:lang w:val="en-US"/>
              </w:rPr>
              <w:t>mb</w:t>
            </w:r>
            <w:proofErr w:type="spellEnd"/>
            <w:r w:rsidRPr="002D06F6">
              <w:rPr>
                <w:rFonts w:ascii="Courier New" w:hAnsi="Courier New" w:cs="Courier New"/>
                <w:lang w:val="en-US"/>
              </w:rPr>
              <w:t xml:space="preserve"> to select where the new partition ends</w:t>
            </w:r>
          </w:p>
        </w:tc>
      </w:tr>
    </w:tbl>
    <w:p w:rsidR="00831B9E" w:rsidRDefault="00831B9E">
      <w:pPr>
        <w:pStyle w:val="NoSpacing"/>
        <w:rPr>
          <w:ins w:id="217" w:author="Annika De Graaf" w:date="2015-01-05T00:13:00Z"/>
        </w:rPr>
        <w:pPrChange w:id="218" w:author="Annika De Graaf" w:date="2015-01-05T00:20:00Z">
          <w:pPr/>
        </w:pPrChange>
      </w:pPr>
    </w:p>
    <w:p w:rsidR="00C948C3" w:rsidRPr="006632D1" w:rsidRDefault="00C948C3">
      <w:pPr>
        <w:pStyle w:val="NoSpacing"/>
        <w:pPrChange w:id="219" w:author="Annika De Graaf" w:date="2015-01-05T00:20:00Z">
          <w:pPr/>
        </w:pPrChange>
      </w:pPr>
      <w:r w:rsidRPr="006632D1">
        <w:rPr>
          <w:sz w:val="22"/>
          <w:szCs w:val="22"/>
        </w:rPr>
        <w:t xml:space="preserve">Next, you will </w:t>
      </w:r>
      <w:del w:id="220" w:author="Annika De Graaf" w:date="2015-01-05T00:14:00Z">
        <w:r w:rsidRPr="006632D1" w:rsidDel="00831B9E">
          <w:rPr>
            <w:sz w:val="22"/>
            <w:szCs w:val="22"/>
          </w:rPr>
          <w:delText xml:space="preserve">want </w:delText>
        </w:r>
      </w:del>
      <w:ins w:id="221" w:author="Annika De Graaf" w:date="2015-01-05T00:14:00Z">
        <w:r w:rsidR="00831B9E" w:rsidRPr="006632D1">
          <w:rPr>
            <w:sz w:val="22"/>
            <w:szCs w:val="22"/>
          </w:rPr>
          <w:t xml:space="preserve">have </w:t>
        </w:r>
      </w:ins>
      <w:r w:rsidRPr="006632D1">
        <w:rPr>
          <w:sz w:val="22"/>
          <w:szCs w:val="22"/>
        </w:rPr>
        <w:t>to label this partition for later use. We use the parted tool for this as shown below.</w:t>
      </w:r>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2D06F6" w:rsidRDefault="00C948C3" w:rsidP="00206B07">
            <w:pPr>
              <w:rPr>
                <w:rFonts w:ascii="Courier New" w:hAnsi="Courier New" w:cs="Courier New"/>
                <w:lang w:val="en-US"/>
              </w:rPr>
            </w:pPr>
            <w:r w:rsidRPr="002D06F6">
              <w:rPr>
                <w:rFonts w:ascii="Courier New" w:hAnsi="Courier New" w:cs="Courier New"/>
                <w:lang w:val="en-US"/>
              </w:rPr>
              <w:t>Parted /</w:t>
            </w:r>
            <w:proofErr w:type="spellStart"/>
            <w:r w:rsidRPr="002D06F6">
              <w:rPr>
                <w:rFonts w:ascii="Courier New" w:hAnsi="Courier New" w:cs="Courier New"/>
                <w:lang w:val="en-US"/>
              </w:rPr>
              <w:t>dev</w:t>
            </w:r>
            <w:proofErr w:type="spellEnd"/>
            <w:r w:rsidRPr="002D06F6">
              <w:rPr>
                <w:rFonts w:ascii="Courier New" w:hAnsi="Courier New" w:cs="Courier New"/>
                <w:lang w:val="en-US"/>
              </w:rPr>
              <w:t>/sda3 #to select the new partition</w:t>
            </w:r>
          </w:p>
        </w:tc>
      </w:tr>
      <w:tr w:rsidR="00C948C3" w:rsidTr="00206B07">
        <w:tc>
          <w:tcPr>
            <w:tcW w:w="9062" w:type="dxa"/>
          </w:tcPr>
          <w:p w:rsidR="00C948C3" w:rsidRPr="002D06F6" w:rsidRDefault="00C948C3" w:rsidP="00206B07">
            <w:pPr>
              <w:rPr>
                <w:rFonts w:ascii="Courier New" w:hAnsi="Courier New" w:cs="Courier New"/>
                <w:lang w:val="en-US"/>
              </w:rPr>
            </w:pPr>
            <w:proofErr w:type="spellStart"/>
            <w:r w:rsidRPr="002D06F6">
              <w:rPr>
                <w:rFonts w:ascii="Courier New" w:hAnsi="Courier New" w:cs="Courier New"/>
                <w:lang w:val="en-US"/>
              </w:rPr>
              <w:t>mklabel</w:t>
            </w:r>
            <w:proofErr w:type="spellEnd"/>
          </w:p>
        </w:tc>
      </w:tr>
      <w:tr w:rsidR="00C948C3" w:rsidTr="00206B07">
        <w:tc>
          <w:tcPr>
            <w:tcW w:w="9062" w:type="dxa"/>
          </w:tcPr>
          <w:p w:rsidR="00C948C3" w:rsidRPr="002D06F6" w:rsidRDefault="00C948C3" w:rsidP="00206B07">
            <w:pPr>
              <w:rPr>
                <w:rFonts w:ascii="Courier New" w:hAnsi="Courier New" w:cs="Courier New"/>
                <w:lang w:val="en-US"/>
              </w:rPr>
            </w:pPr>
            <w:proofErr w:type="spellStart"/>
            <w:r w:rsidRPr="002D06F6">
              <w:rPr>
                <w:rFonts w:ascii="Courier New" w:hAnsi="Courier New" w:cs="Courier New"/>
                <w:lang w:val="en-US"/>
              </w:rPr>
              <w:t>Labelname</w:t>
            </w:r>
            <w:proofErr w:type="spellEnd"/>
            <w:r w:rsidRPr="002D06F6">
              <w:rPr>
                <w:rFonts w:ascii="Courier New" w:hAnsi="Courier New" w:cs="Courier New"/>
                <w:lang w:val="en-US"/>
              </w:rPr>
              <w:t xml:space="preserve"> </w:t>
            </w:r>
          </w:p>
        </w:tc>
      </w:tr>
      <w:tr w:rsidR="00C948C3" w:rsidRPr="008134A1" w:rsidTr="00206B07">
        <w:tc>
          <w:tcPr>
            <w:tcW w:w="9062" w:type="dxa"/>
          </w:tcPr>
          <w:p w:rsidR="00C948C3" w:rsidRPr="002D06F6" w:rsidRDefault="00C948C3" w:rsidP="00206B07">
            <w:pPr>
              <w:rPr>
                <w:rFonts w:ascii="Courier New" w:hAnsi="Courier New" w:cs="Courier New"/>
                <w:lang w:val="en-US"/>
              </w:rPr>
            </w:pPr>
            <w:r w:rsidRPr="002D06F6">
              <w:rPr>
                <w:rFonts w:ascii="Courier New" w:hAnsi="Courier New" w:cs="Courier New"/>
                <w:lang w:val="en-US"/>
              </w:rPr>
              <w:t>Quit #to end the configuration</w:t>
            </w:r>
          </w:p>
        </w:tc>
      </w:tr>
    </w:tbl>
    <w:p w:rsidR="00831B9E" w:rsidRDefault="00831B9E" w:rsidP="006632D1">
      <w:pPr>
        <w:pStyle w:val="NoSpacing"/>
        <w:rPr>
          <w:ins w:id="222" w:author="Annika De Graaf" w:date="2015-01-05T00:14:00Z"/>
        </w:rPr>
      </w:pPr>
    </w:p>
    <w:p w:rsidR="00C948C3" w:rsidRPr="006632D1" w:rsidRDefault="00C948C3" w:rsidP="006632D1">
      <w:pPr>
        <w:pStyle w:val="NoSpacing"/>
        <w:rPr>
          <w:sz w:val="22"/>
          <w:szCs w:val="22"/>
        </w:rPr>
      </w:pPr>
      <w:r w:rsidRPr="006632D1">
        <w:rPr>
          <w:sz w:val="22"/>
          <w:szCs w:val="22"/>
        </w:rPr>
        <w:t>Create a new folder for the partition to be mounted</w:t>
      </w:r>
      <w:ins w:id="223" w:author="Annika De Graaf" w:date="2015-01-05T00:14:00Z">
        <w:r w:rsidR="00831B9E" w:rsidRPr="006632D1">
          <w:rPr>
            <w:sz w:val="22"/>
            <w:szCs w:val="22"/>
          </w:rPr>
          <w:t>:</w:t>
        </w:r>
      </w:ins>
      <w:del w:id="224" w:author="Annika De Graaf" w:date="2015-01-05T00:14:00Z">
        <w:r w:rsidRPr="006632D1" w:rsidDel="00831B9E">
          <w:rPr>
            <w:sz w:val="22"/>
            <w:szCs w:val="22"/>
          </w:rPr>
          <w:delText>.</w:delText>
        </w:r>
      </w:del>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2D06F6" w:rsidRDefault="00C948C3" w:rsidP="00206B07">
            <w:pPr>
              <w:rPr>
                <w:rFonts w:ascii="Courier New" w:hAnsi="Courier New" w:cs="Courier New"/>
                <w:lang w:val="en-US"/>
              </w:rPr>
            </w:pPr>
            <w:proofErr w:type="spellStart"/>
            <w:r w:rsidRPr="002D06F6">
              <w:rPr>
                <w:rFonts w:ascii="Courier New" w:hAnsi="Courier New" w:cs="Courier New"/>
                <w:lang w:val="en-US"/>
              </w:rPr>
              <w:t>Mkdir</w:t>
            </w:r>
            <w:proofErr w:type="spellEnd"/>
            <w:r w:rsidRPr="002D06F6">
              <w:rPr>
                <w:rFonts w:ascii="Courier New" w:hAnsi="Courier New" w:cs="Courier New"/>
                <w:lang w:val="en-US"/>
              </w:rPr>
              <w:t xml:space="preserve"> /</w:t>
            </w:r>
            <w:proofErr w:type="spellStart"/>
            <w:r w:rsidRPr="002D06F6">
              <w:rPr>
                <w:rFonts w:ascii="Courier New" w:hAnsi="Courier New" w:cs="Courier New"/>
                <w:lang w:val="en-US"/>
              </w:rPr>
              <w:t>mnt</w:t>
            </w:r>
            <w:proofErr w:type="spellEnd"/>
            <w:r w:rsidRPr="002D06F6">
              <w:rPr>
                <w:rFonts w:ascii="Courier New" w:hAnsi="Courier New" w:cs="Courier New"/>
                <w:lang w:val="en-US"/>
              </w:rPr>
              <w:t>/</w:t>
            </w:r>
            <w:proofErr w:type="spellStart"/>
            <w:r w:rsidRPr="002D06F6">
              <w:rPr>
                <w:rFonts w:ascii="Courier New" w:hAnsi="Courier New" w:cs="Courier New"/>
                <w:lang w:val="en-US"/>
              </w:rPr>
              <w:t>vms</w:t>
            </w:r>
            <w:proofErr w:type="spellEnd"/>
            <w:r w:rsidRPr="002D06F6">
              <w:rPr>
                <w:rFonts w:ascii="Courier New" w:hAnsi="Courier New" w:cs="Courier New"/>
                <w:lang w:val="en-US"/>
              </w:rPr>
              <w:t xml:space="preserve"> #file location can be anywhere</w:t>
            </w:r>
          </w:p>
        </w:tc>
      </w:tr>
    </w:tbl>
    <w:p w:rsidR="00831B9E" w:rsidRDefault="00831B9E" w:rsidP="006632D1">
      <w:pPr>
        <w:pStyle w:val="NoSpacing"/>
        <w:rPr>
          <w:ins w:id="225" w:author="Annika De Graaf" w:date="2015-01-05T00:14:00Z"/>
        </w:rPr>
      </w:pPr>
    </w:p>
    <w:p w:rsidR="00C948C3" w:rsidRPr="006632D1" w:rsidRDefault="00C948C3" w:rsidP="006632D1">
      <w:pPr>
        <w:pStyle w:val="NoSpacing"/>
        <w:rPr>
          <w:sz w:val="22"/>
          <w:szCs w:val="22"/>
        </w:rPr>
      </w:pPr>
      <w:r w:rsidRPr="006632D1">
        <w:rPr>
          <w:sz w:val="22"/>
          <w:szCs w:val="22"/>
        </w:rPr>
        <w:t>Now we create a temporary xml file to create the storage pool</w:t>
      </w:r>
      <w:ins w:id="226" w:author="Annika De Graaf" w:date="2015-01-05T00:14:00Z">
        <w:r w:rsidR="00831B9E" w:rsidRPr="006632D1">
          <w:rPr>
            <w:sz w:val="22"/>
            <w:szCs w:val="22"/>
          </w:rPr>
          <w:t>:</w:t>
        </w:r>
      </w:ins>
      <w:del w:id="227" w:author="Annika De Graaf" w:date="2015-01-05T00:14:00Z">
        <w:r w:rsidRPr="006632D1" w:rsidDel="00831B9E">
          <w:rPr>
            <w:sz w:val="22"/>
            <w:szCs w:val="22"/>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2D06F6" w:rsidRDefault="00C948C3" w:rsidP="00206B07">
            <w:pPr>
              <w:rPr>
                <w:rFonts w:ascii="Courier New" w:hAnsi="Courier New" w:cs="Courier New"/>
                <w:lang w:val="en-US"/>
              </w:rPr>
            </w:pPr>
            <w:proofErr w:type="spellStart"/>
            <w:r w:rsidRPr="002D06F6">
              <w:rPr>
                <w:rFonts w:ascii="Courier New" w:hAnsi="Courier New" w:cs="Courier New"/>
                <w:lang w:val="en-US"/>
              </w:rPr>
              <w:t>Nano</w:t>
            </w:r>
            <w:proofErr w:type="spellEnd"/>
            <w:r w:rsidRPr="002D06F6">
              <w:rPr>
                <w:rFonts w:ascii="Courier New" w:hAnsi="Courier New" w:cs="Courier New"/>
                <w:lang w:val="en-US"/>
              </w:rPr>
              <w:t xml:space="preserve"> createpool.xml</w:t>
            </w:r>
          </w:p>
        </w:tc>
      </w:tr>
      <w:tr w:rsidR="00C948C3" w:rsidTr="00206B07">
        <w:tc>
          <w:tcPr>
            <w:tcW w:w="9062" w:type="dxa"/>
          </w:tcPr>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&lt;pool type='disk'&gt;</w:t>
            </w:r>
          </w:p>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 xml:space="preserve">  &lt;name&gt;</w:t>
            </w:r>
            <w:proofErr w:type="spellStart"/>
            <w:r>
              <w:rPr>
                <w:rFonts w:ascii="Courier New" w:eastAsia="Times New Roman" w:hAnsi="Courier New" w:cs="Courier New"/>
                <w:sz w:val="20"/>
                <w:szCs w:val="20"/>
                <w:lang w:val="en-US" w:eastAsia="nl-NL"/>
              </w:rPr>
              <w:t>createpool</w:t>
            </w:r>
            <w:proofErr w:type="spellEnd"/>
            <w:r w:rsidRPr="002D06F6">
              <w:rPr>
                <w:rFonts w:ascii="Courier New" w:eastAsia="Times New Roman" w:hAnsi="Courier New" w:cs="Courier New"/>
                <w:sz w:val="20"/>
                <w:szCs w:val="20"/>
                <w:lang w:val="en-US" w:eastAsia="nl-NL"/>
              </w:rPr>
              <w:t>&lt;/name&gt;</w:t>
            </w:r>
          </w:p>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 xml:space="preserve">  &lt;source&gt;</w:t>
            </w:r>
          </w:p>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 xml:space="preserve">    &lt;device path='</w:t>
            </w:r>
            <w:r>
              <w:rPr>
                <w:rFonts w:ascii="Courier New" w:eastAsia="Times New Roman" w:hAnsi="Courier New" w:cs="Courier New"/>
                <w:i/>
                <w:iCs/>
                <w:sz w:val="20"/>
                <w:szCs w:val="20"/>
                <w:lang w:val="en-US" w:eastAsia="nl-NL"/>
              </w:rPr>
              <w:t>/</w:t>
            </w:r>
            <w:proofErr w:type="spellStart"/>
            <w:r>
              <w:rPr>
                <w:rFonts w:ascii="Courier New" w:eastAsia="Times New Roman" w:hAnsi="Courier New" w:cs="Courier New"/>
                <w:i/>
                <w:iCs/>
                <w:sz w:val="20"/>
                <w:szCs w:val="20"/>
                <w:lang w:val="en-US" w:eastAsia="nl-NL"/>
              </w:rPr>
              <w:t>dev</w:t>
            </w:r>
            <w:proofErr w:type="spellEnd"/>
            <w:r>
              <w:rPr>
                <w:rFonts w:ascii="Courier New" w:eastAsia="Times New Roman" w:hAnsi="Courier New" w:cs="Courier New"/>
                <w:i/>
                <w:iCs/>
                <w:sz w:val="20"/>
                <w:szCs w:val="20"/>
                <w:lang w:val="en-US" w:eastAsia="nl-NL"/>
              </w:rPr>
              <w:t>/sda3</w:t>
            </w:r>
            <w:r w:rsidRPr="002D06F6">
              <w:rPr>
                <w:rFonts w:ascii="Courier New" w:eastAsia="Times New Roman" w:hAnsi="Courier New" w:cs="Courier New"/>
                <w:sz w:val="20"/>
                <w:szCs w:val="20"/>
                <w:lang w:val="en-US" w:eastAsia="nl-NL"/>
              </w:rPr>
              <w:t>'/&gt;</w:t>
            </w:r>
          </w:p>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 xml:space="preserve">    &lt;format type='</w:t>
            </w:r>
            <w:proofErr w:type="spellStart"/>
            <w:r>
              <w:rPr>
                <w:rFonts w:ascii="Courier New" w:eastAsia="Times New Roman" w:hAnsi="Courier New" w:cs="Courier New"/>
                <w:i/>
                <w:iCs/>
                <w:sz w:val="20"/>
                <w:szCs w:val="20"/>
                <w:lang w:val="en-US" w:eastAsia="nl-NL"/>
              </w:rPr>
              <w:t>labelname</w:t>
            </w:r>
            <w:proofErr w:type="spellEnd"/>
            <w:r w:rsidRPr="002D06F6">
              <w:rPr>
                <w:rFonts w:ascii="Courier New" w:eastAsia="Times New Roman" w:hAnsi="Courier New" w:cs="Courier New"/>
                <w:sz w:val="20"/>
                <w:szCs w:val="20"/>
                <w:lang w:val="en-US" w:eastAsia="nl-NL"/>
              </w:rPr>
              <w:t>'/&gt;</w:t>
            </w:r>
          </w:p>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 xml:space="preserve">  &lt;/source&gt;</w:t>
            </w:r>
          </w:p>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 xml:space="preserve">  &lt;target&gt;</w:t>
            </w:r>
          </w:p>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 xml:space="preserve">    &lt;path&gt;</w:t>
            </w:r>
            <w:r>
              <w:rPr>
                <w:rFonts w:ascii="Courier New" w:eastAsia="Times New Roman" w:hAnsi="Courier New" w:cs="Courier New"/>
                <w:i/>
                <w:iCs/>
                <w:sz w:val="20"/>
                <w:szCs w:val="20"/>
                <w:lang w:val="en-US" w:eastAsia="nl-NL"/>
              </w:rPr>
              <w:t>/</w:t>
            </w:r>
            <w:proofErr w:type="spellStart"/>
            <w:r>
              <w:rPr>
                <w:rFonts w:ascii="Courier New" w:eastAsia="Times New Roman" w:hAnsi="Courier New" w:cs="Courier New"/>
                <w:i/>
                <w:iCs/>
                <w:sz w:val="20"/>
                <w:szCs w:val="20"/>
                <w:lang w:val="en-US" w:eastAsia="nl-NL"/>
              </w:rPr>
              <w:t>mnt</w:t>
            </w:r>
            <w:proofErr w:type="spellEnd"/>
            <w:r>
              <w:rPr>
                <w:rFonts w:ascii="Courier New" w:eastAsia="Times New Roman" w:hAnsi="Courier New" w:cs="Courier New"/>
                <w:i/>
                <w:iCs/>
                <w:sz w:val="20"/>
                <w:szCs w:val="20"/>
                <w:lang w:val="en-US" w:eastAsia="nl-NL"/>
              </w:rPr>
              <w:t>/</w:t>
            </w:r>
            <w:proofErr w:type="spellStart"/>
            <w:r>
              <w:rPr>
                <w:rFonts w:ascii="Courier New" w:eastAsia="Times New Roman" w:hAnsi="Courier New" w:cs="Courier New"/>
                <w:i/>
                <w:iCs/>
                <w:sz w:val="20"/>
                <w:szCs w:val="20"/>
                <w:lang w:val="en-US" w:eastAsia="nl-NL"/>
              </w:rPr>
              <w:t>vms</w:t>
            </w:r>
            <w:proofErr w:type="spellEnd"/>
            <w:r w:rsidRPr="002D06F6">
              <w:rPr>
                <w:rFonts w:ascii="Courier New" w:eastAsia="Times New Roman" w:hAnsi="Courier New" w:cs="Courier New"/>
                <w:sz w:val="20"/>
                <w:szCs w:val="20"/>
                <w:lang w:val="en-US" w:eastAsia="nl-NL"/>
              </w:rPr>
              <w:t>&lt;/path&gt;</w:t>
            </w:r>
          </w:p>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 xml:space="preserve">  &lt;/target&gt;</w:t>
            </w:r>
          </w:p>
          <w:p w:rsidR="00C948C3" w:rsidRPr="002D06F6"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2D06F6">
              <w:rPr>
                <w:rFonts w:ascii="Courier New" w:eastAsia="Times New Roman" w:hAnsi="Courier New" w:cs="Courier New"/>
                <w:sz w:val="20"/>
                <w:szCs w:val="20"/>
                <w:lang w:val="en-US" w:eastAsia="nl-NL"/>
              </w:rPr>
              <w:t>&lt;/pool&gt;</w:t>
            </w:r>
          </w:p>
        </w:tc>
      </w:tr>
    </w:tbl>
    <w:p w:rsidR="00831B9E" w:rsidRDefault="00831B9E" w:rsidP="006632D1">
      <w:pPr>
        <w:pStyle w:val="NoSpacing"/>
        <w:rPr>
          <w:ins w:id="228" w:author="Annika De Graaf" w:date="2015-01-05T00:14:00Z"/>
        </w:rPr>
      </w:pPr>
    </w:p>
    <w:p w:rsidR="00C948C3" w:rsidRPr="006632D1" w:rsidRDefault="00C948C3" w:rsidP="006632D1">
      <w:pPr>
        <w:pStyle w:val="NoSpacing"/>
        <w:rPr>
          <w:sz w:val="22"/>
          <w:szCs w:val="22"/>
        </w:rPr>
      </w:pPr>
      <w:r w:rsidRPr="006632D1">
        <w:rPr>
          <w:sz w:val="22"/>
          <w:szCs w:val="22"/>
        </w:rPr>
        <w:t>To add the storage pool use</w:t>
      </w:r>
      <w:ins w:id="229" w:author="Annika De Graaf" w:date="2015-01-05T00:14:00Z">
        <w:r w:rsidR="00831B9E" w:rsidRPr="006632D1">
          <w:rPr>
            <w:sz w:val="22"/>
            <w:szCs w:val="22"/>
          </w:rPr>
          <w:t>:</w:t>
        </w:r>
      </w:ins>
      <w:del w:id="230" w:author="Annika De Graaf" w:date="2015-01-05T00:14:00Z">
        <w:r w:rsidRPr="006632D1" w:rsidDel="00831B9E">
          <w:rPr>
            <w:sz w:val="22"/>
            <w:szCs w:val="22"/>
          </w:rPr>
          <w:delText>.</w:delText>
        </w:r>
      </w:del>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950D83"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roofErr w:type="spellStart"/>
            <w:r>
              <w:rPr>
                <w:rFonts w:ascii="Courier New" w:eastAsia="Times New Roman" w:hAnsi="Courier New" w:cs="Courier New"/>
                <w:sz w:val="20"/>
                <w:szCs w:val="20"/>
                <w:lang w:val="en-US" w:eastAsia="nl-NL"/>
              </w:rPr>
              <w:t>virsh</w:t>
            </w:r>
            <w:proofErr w:type="spellEnd"/>
            <w:r>
              <w:rPr>
                <w:rFonts w:ascii="Courier New" w:eastAsia="Times New Roman" w:hAnsi="Courier New" w:cs="Courier New"/>
                <w:sz w:val="20"/>
                <w:szCs w:val="20"/>
                <w:lang w:val="en-US" w:eastAsia="nl-NL"/>
              </w:rPr>
              <w:t xml:space="preserve"> pool-define createpool</w:t>
            </w:r>
            <w:r w:rsidRPr="00950D83">
              <w:rPr>
                <w:rFonts w:ascii="Courier New" w:eastAsia="Times New Roman" w:hAnsi="Courier New" w:cs="Courier New"/>
                <w:sz w:val="20"/>
                <w:szCs w:val="20"/>
                <w:lang w:val="en-US" w:eastAsia="nl-NL"/>
              </w:rPr>
              <w:t>.xml</w:t>
            </w:r>
            <w:r>
              <w:rPr>
                <w:rFonts w:ascii="Courier New" w:eastAsia="Times New Roman" w:hAnsi="Courier New" w:cs="Courier New"/>
                <w:sz w:val="20"/>
                <w:szCs w:val="20"/>
                <w:lang w:val="en-US" w:eastAsia="nl-NL"/>
              </w:rPr>
              <w:t xml:space="preserve"> </w:t>
            </w:r>
          </w:p>
        </w:tc>
      </w:tr>
    </w:tbl>
    <w:p w:rsidR="00831B9E" w:rsidRDefault="00831B9E" w:rsidP="006632D1">
      <w:pPr>
        <w:pStyle w:val="NoSpacing"/>
        <w:rPr>
          <w:ins w:id="231" w:author="Annika De Graaf" w:date="2015-01-05T00:14:00Z"/>
        </w:rPr>
      </w:pPr>
    </w:p>
    <w:p w:rsidR="00C948C3" w:rsidRPr="006632D1" w:rsidRDefault="00C948C3" w:rsidP="006632D1">
      <w:pPr>
        <w:pStyle w:val="NoSpacing"/>
        <w:rPr>
          <w:sz w:val="22"/>
          <w:szCs w:val="22"/>
        </w:rPr>
      </w:pPr>
      <w:r w:rsidRPr="006632D1">
        <w:rPr>
          <w:sz w:val="22"/>
          <w:szCs w:val="22"/>
        </w:rPr>
        <w:t>To make sure the pool added successfully type</w:t>
      </w:r>
      <w:ins w:id="232" w:author="Annika De Graaf" w:date="2015-01-05T00:14:00Z">
        <w:r w:rsidR="00831B9E" w:rsidRPr="006632D1">
          <w:rPr>
            <w:sz w:val="22"/>
            <w:szCs w:val="22"/>
          </w:rPr>
          <w:t>:</w:t>
        </w:r>
      </w:ins>
      <w:del w:id="233" w:author="Annika De Graaf" w:date="2015-01-05T00:14:00Z">
        <w:r w:rsidRPr="006632D1" w:rsidDel="00831B9E">
          <w:rPr>
            <w:sz w:val="22"/>
            <w:szCs w:val="22"/>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950D83"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roofErr w:type="spellStart"/>
            <w:r w:rsidRPr="00950D83">
              <w:rPr>
                <w:rFonts w:ascii="Courier New" w:eastAsia="Times New Roman" w:hAnsi="Courier New" w:cs="Courier New"/>
                <w:sz w:val="20"/>
                <w:szCs w:val="20"/>
                <w:lang w:eastAsia="nl-NL"/>
              </w:rPr>
              <w:t>virsh</w:t>
            </w:r>
            <w:proofErr w:type="spellEnd"/>
            <w:r w:rsidRPr="00950D83">
              <w:rPr>
                <w:rFonts w:ascii="Courier New" w:eastAsia="Times New Roman" w:hAnsi="Courier New" w:cs="Courier New"/>
                <w:sz w:val="20"/>
                <w:szCs w:val="20"/>
                <w:lang w:eastAsia="nl-NL"/>
              </w:rPr>
              <w:t xml:space="preserve"> pool-list</w:t>
            </w:r>
            <w:proofErr w:type="gramStart"/>
            <w:r w:rsidRPr="00950D83">
              <w:rPr>
                <w:rFonts w:ascii="Courier New" w:eastAsia="Times New Roman" w:hAnsi="Courier New" w:cs="Courier New"/>
                <w:sz w:val="20"/>
                <w:szCs w:val="20"/>
                <w:lang w:eastAsia="nl-NL"/>
              </w:rPr>
              <w:t xml:space="preserve"> --</w:t>
            </w:r>
            <w:proofErr w:type="spellStart"/>
            <w:proofErr w:type="gramEnd"/>
            <w:r w:rsidRPr="00950D83">
              <w:rPr>
                <w:rFonts w:ascii="Courier New" w:eastAsia="Times New Roman" w:hAnsi="Courier New" w:cs="Courier New"/>
                <w:sz w:val="20"/>
                <w:szCs w:val="20"/>
                <w:lang w:eastAsia="nl-NL"/>
              </w:rPr>
              <w:t>all</w:t>
            </w:r>
            <w:proofErr w:type="spellEnd"/>
          </w:p>
        </w:tc>
      </w:tr>
    </w:tbl>
    <w:p w:rsidR="00831B9E" w:rsidRDefault="00831B9E" w:rsidP="006632D1">
      <w:pPr>
        <w:pStyle w:val="NoSpacing"/>
        <w:rPr>
          <w:ins w:id="234" w:author="Annika De Graaf" w:date="2015-01-05T00:14:00Z"/>
        </w:rPr>
      </w:pPr>
    </w:p>
    <w:p w:rsidR="00C948C3" w:rsidRPr="006632D1" w:rsidRDefault="00C948C3" w:rsidP="006632D1">
      <w:pPr>
        <w:pStyle w:val="NoSpacing"/>
        <w:rPr>
          <w:sz w:val="22"/>
          <w:szCs w:val="22"/>
        </w:rPr>
      </w:pPr>
      <w:r w:rsidRPr="006632D1">
        <w:rPr>
          <w:sz w:val="22"/>
          <w:szCs w:val="22"/>
        </w:rPr>
        <w:t xml:space="preserve">You will notice that the just created pool isn’t running yet. We will want it to start and keep it </w:t>
      </w:r>
      <w:del w:id="235" w:author="Annika De Graaf" w:date="2015-01-05T00:15:00Z">
        <w:r w:rsidRPr="006632D1" w:rsidDel="00831B9E">
          <w:rPr>
            <w:sz w:val="22"/>
            <w:szCs w:val="22"/>
          </w:rPr>
          <w:delText>auto</w:delText>
        </w:r>
      </w:del>
      <w:r w:rsidRPr="006632D1">
        <w:rPr>
          <w:sz w:val="22"/>
          <w:szCs w:val="22"/>
        </w:rPr>
        <w:t>starting</w:t>
      </w:r>
      <w:ins w:id="236" w:author="Annika De Graaf" w:date="2015-01-05T00:15:00Z">
        <w:r w:rsidR="00831B9E" w:rsidRPr="006632D1">
          <w:rPr>
            <w:sz w:val="22"/>
            <w:szCs w:val="22"/>
          </w:rPr>
          <w:t xml:space="preserve"> automatically</w:t>
        </w:r>
      </w:ins>
      <w:r w:rsidRPr="006632D1">
        <w:rPr>
          <w:sz w:val="22"/>
          <w:szCs w:val="22"/>
        </w:rPr>
        <w:t xml:space="preserve"> after reboots</w:t>
      </w:r>
      <w:ins w:id="237" w:author="Annika De Graaf" w:date="2015-01-05T00:14:00Z">
        <w:r w:rsidR="00831B9E" w:rsidRPr="006632D1">
          <w:rPr>
            <w:sz w:val="22"/>
            <w:szCs w:val="22"/>
          </w:rPr>
          <w:t>:</w:t>
        </w:r>
      </w:ins>
      <w:del w:id="238" w:author="Annika De Graaf" w:date="2015-01-05T00:14:00Z">
        <w:r w:rsidRPr="006632D1" w:rsidDel="00831B9E">
          <w:rPr>
            <w:sz w:val="22"/>
            <w:szCs w:val="22"/>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950D83" w:rsidRDefault="00C948C3" w:rsidP="00206B07">
            <w:pPr>
              <w:pStyle w:val="HTMLPreformatted"/>
              <w:rPr>
                <w:lang w:val="en-US"/>
              </w:rPr>
            </w:pPr>
            <w:proofErr w:type="spellStart"/>
            <w:r w:rsidRPr="005F3B83">
              <w:rPr>
                <w:lang w:val="en-US"/>
              </w:rPr>
              <w:t>virsh</w:t>
            </w:r>
            <w:proofErr w:type="spellEnd"/>
            <w:r w:rsidRPr="005F3B83">
              <w:rPr>
                <w:lang w:val="en-US"/>
              </w:rPr>
              <w:t xml:space="preserve"> pool-start</w:t>
            </w:r>
          </w:p>
        </w:tc>
      </w:tr>
      <w:tr w:rsidR="00C948C3" w:rsidTr="00206B07">
        <w:tc>
          <w:tcPr>
            <w:tcW w:w="9062" w:type="dxa"/>
          </w:tcPr>
          <w:p w:rsidR="00C948C3" w:rsidRDefault="00C948C3" w:rsidP="00206B07">
            <w:pPr>
              <w:rPr>
                <w:lang w:val="en-US"/>
              </w:rPr>
            </w:pPr>
            <w:proofErr w:type="spellStart"/>
            <w:r w:rsidRPr="00950D83">
              <w:rPr>
                <w:rFonts w:ascii="Courier New" w:eastAsia="Times New Roman" w:hAnsi="Courier New" w:cs="Courier New"/>
                <w:sz w:val="20"/>
                <w:szCs w:val="20"/>
                <w:lang w:val="en-US" w:eastAsia="nl-NL"/>
              </w:rPr>
              <w:t>virsh</w:t>
            </w:r>
            <w:proofErr w:type="spellEnd"/>
            <w:r w:rsidRPr="00950D83">
              <w:rPr>
                <w:rFonts w:ascii="Courier New" w:eastAsia="Times New Roman" w:hAnsi="Courier New" w:cs="Courier New"/>
                <w:sz w:val="20"/>
                <w:szCs w:val="20"/>
                <w:lang w:val="en-US" w:eastAsia="nl-NL"/>
              </w:rPr>
              <w:t xml:space="preserve"> pool-</w:t>
            </w:r>
            <w:proofErr w:type="spellStart"/>
            <w:r w:rsidRPr="00950D83">
              <w:rPr>
                <w:rFonts w:ascii="Courier New" w:eastAsia="Times New Roman" w:hAnsi="Courier New" w:cs="Courier New"/>
                <w:sz w:val="20"/>
                <w:szCs w:val="20"/>
                <w:lang w:val="en-US" w:eastAsia="nl-NL"/>
              </w:rPr>
              <w:t>autostart</w:t>
            </w:r>
            <w:proofErr w:type="spellEnd"/>
            <w:r w:rsidRPr="00950D83">
              <w:rPr>
                <w:rFonts w:ascii="Courier New" w:eastAsia="Times New Roman" w:hAnsi="Courier New" w:cs="Courier New"/>
                <w:sz w:val="20"/>
                <w:szCs w:val="20"/>
                <w:lang w:val="en-US" w:eastAsia="nl-NL"/>
              </w:rPr>
              <w:t xml:space="preserve"> </w:t>
            </w:r>
            <w:proofErr w:type="spellStart"/>
            <w:r>
              <w:rPr>
                <w:rFonts w:ascii="Courier New" w:eastAsia="Times New Roman" w:hAnsi="Courier New" w:cs="Courier New"/>
                <w:i/>
                <w:iCs/>
                <w:sz w:val="20"/>
                <w:szCs w:val="20"/>
                <w:lang w:val="en-US" w:eastAsia="nl-NL"/>
              </w:rPr>
              <w:t>createpool</w:t>
            </w:r>
            <w:proofErr w:type="spellEnd"/>
          </w:p>
        </w:tc>
      </w:tr>
    </w:tbl>
    <w:p w:rsidR="006632D1" w:rsidRDefault="006632D1" w:rsidP="00C948C3">
      <w:pPr>
        <w:rPr>
          <w:ins w:id="239" w:author="Annika De Graaf" w:date="2015-01-05T00:26:00Z"/>
          <w:lang w:val="en-US"/>
        </w:rPr>
      </w:pPr>
    </w:p>
    <w:p w:rsidR="00C948C3" w:rsidRDefault="00C948C3" w:rsidP="00C948C3">
      <w:pPr>
        <w:rPr>
          <w:lang w:val="en-US"/>
        </w:rPr>
      </w:pPr>
      <w:r>
        <w:rPr>
          <w:lang w:val="en-US"/>
        </w:rPr>
        <w:lastRenderedPageBreak/>
        <w:t>To verify the pool has been created successfully run</w:t>
      </w:r>
      <w:ins w:id="240" w:author="Annika De Graaf" w:date="2015-01-05T00:15:00Z">
        <w:r w:rsidR="00831B9E">
          <w:rPr>
            <w:lang w:val="en-US"/>
          </w:rPr>
          <w:t>:</w:t>
        </w:r>
      </w:ins>
      <w:del w:id="241" w:author="Annika De Graaf" w:date="2015-01-05T00:15:00Z">
        <w:r w:rsidDel="00831B9E">
          <w:rPr>
            <w:lang w:val="en-US"/>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roofErr w:type="spellStart"/>
            <w:r w:rsidRPr="00950D83">
              <w:rPr>
                <w:rFonts w:ascii="Courier New" w:eastAsia="Times New Roman" w:hAnsi="Courier New" w:cs="Courier New"/>
                <w:sz w:val="20"/>
                <w:szCs w:val="20"/>
                <w:lang w:val="en-US" w:eastAsia="nl-NL"/>
              </w:rPr>
              <w:t>virsh</w:t>
            </w:r>
            <w:proofErr w:type="spellEnd"/>
            <w:r w:rsidRPr="00950D83">
              <w:rPr>
                <w:rFonts w:ascii="Courier New" w:eastAsia="Times New Roman" w:hAnsi="Courier New" w:cs="Courier New"/>
                <w:sz w:val="20"/>
                <w:szCs w:val="20"/>
                <w:lang w:val="en-US" w:eastAsia="nl-NL"/>
              </w:rPr>
              <w:t xml:space="preserve"> pool-info </w:t>
            </w:r>
            <w:proofErr w:type="spellStart"/>
            <w:r>
              <w:rPr>
                <w:rFonts w:ascii="Courier New" w:eastAsia="Times New Roman" w:hAnsi="Courier New" w:cs="Courier New"/>
                <w:sz w:val="20"/>
                <w:szCs w:val="20"/>
                <w:lang w:val="en-US" w:eastAsia="nl-NL"/>
              </w:rPr>
              <w:t>createpool</w:t>
            </w:r>
            <w:proofErr w:type="spellEnd"/>
          </w:p>
        </w:tc>
      </w:tr>
    </w:tbl>
    <w:p w:rsidR="00831B9E" w:rsidRDefault="00831B9E" w:rsidP="006632D1">
      <w:pPr>
        <w:pStyle w:val="NoSpacing"/>
        <w:rPr>
          <w:ins w:id="242" w:author="Annika De Graaf" w:date="2015-01-05T00:15:00Z"/>
        </w:rPr>
      </w:pPr>
    </w:p>
    <w:p w:rsidR="00C948C3" w:rsidRDefault="00C948C3" w:rsidP="006632D1">
      <w:pPr>
        <w:pStyle w:val="NoSpacing"/>
      </w:pPr>
      <w:r>
        <w:t>You can delete the xml file we created before</w:t>
      </w:r>
      <w:ins w:id="243" w:author="Annika De Graaf" w:date="2015-01-05T00:15:00Z">
        <w:r w:rsidR="00831B9E">
          <w:t>:</w:t>
        </w:r>
      </w:ins>
      <w:del w:id="244" w:author="Annika De Graaf" w:date="2015-01-05T00:15:00Z">
        <w:r w:rsidDel="00831B9E">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950D83"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roofErr w:type="spellStart"/>
            <w:r>
              <w:rPr>
                <w:rFonts w:ascii="Courier New" w:eastAsia="Times New Roman" w:hAnsi="Courier New" w:cs="Courier New"/>
                <w:sz w:val="20"/>
                <w:szCs w:val="20"/>
                <w:lang w:eastAsia="nl-NL"/>
              </w:rPr>
              <w:t>rm</w:t>
            </w:r>
            <w:proofErr w:type="spellEnd"/>
            <w:r>
              <w:rPr>
                <w:rFonts w:ascii="Courier New" w:eastAsia="Times New Roman" w:hAnsi="Courier New" w:cs="Courier New"/>
                <w:sz w:val="20"/>
                <w:szCs w:val="20"/>
                <w:lang w:eastAsia="nl-NL"/>
              </w:rPr>
              <w:t xml:space="preserve"> createpool</w:t>
            </w:r>
            <w:r w:rsidRPr="00950D83">
              <w:rPr>
                <w:rFonts w:ascii="Courier New" w:eastAsia="Times New Roman" w:hAnsi="Courier New" w:cs="Courier New"/>
                <w:sz w:val="20"/>
                <w:szCs w:val="20"/>
                <w:lang w:eastAsia="nl-NL"/>
              </w:rPr>
              <w:t>.xml</w:t>
            </w:r>
          </w:p>
        </w:tc>
      </w:tr>
    </w:tbl>
    <w:p w:rsidR="00C948C3" w:rsidRDefault="00C948C3" w:rsidP="00C948C3">
      <w:pPr>
        <w:rPr>
          <w:ins w:id="245" w:author="Annika De Graaf" w:date="2015-01-05T00:21:00Z"/>
          <w:lang w:val="en-US"/>
        </w:rPr>
      </w:pPr>
    </w:p>
    <w:p w:rsidR="00831B9E" w:rsidRDefault="00831B9E" w:rsidP="00C948C3">
      <w:pPr>
        <w:rPr>
          <w:lang w:val="en-US"/>
        </w:rPr>
      </w:pPr>
    </w:p>
    <w:p w:rsidR="00AA06C1" w:rsidRPr="00AA3580" w:rsidRDefault="00AA06C1" w:rsidP="00AA06C1">
      <w:pPr>
        <w:pStyle w:val="Heading3"/>
        <w:rPr>
          <w:lang w:val="en-GB"/>
        </w:rPr>
      </w:pPr>
      <w:r w:rsidRPr="00AA06C1">
        <w:rPr>
          <w:lang w:val="en-GB"/>
        </w:rPr>
        <w:t xml:space="preserve"> </w:t>
      </w:r>
      <w:r w:rsidR="00C948C3">
        <w:rPr>
          <w:lang w:val="en-GB"/>
        </w:rPr>
        <w:t xml:space="preserve">Configuring </w:t>
      </w:r>
      <w:proofErr w:type="spellStart"/>
      <w:r w:rsidR="00C948C3">
        <w:rPr>
          <w:lang w:val="en-GB"/>
        </w:rPr>
        <w:t>Libvirt</w:t>
      </w:r>
      <w:proofErr w:type="spellEnd"/>
      <w:r w:rsidR="00C948C3">
        <w:rPr>
          <w:lang w:val="en-GB"/>
        </w:rPr>
        <w:t xml:space="preserve"> for VNC</w:t>
      </w:r>
    </w:p>
    <w:p w:rsidR="00C948C3" w:rsidRDefault="00C948C3" w:rsidP="00C948C3">
      <w:pPr>
        <w:rPr>
          <w:lang w:val="en-US"/>
        </w:rPr>
      </w:pPr>
      <w:r>
        <w:rPr>
          <w:lang w:val="en-US"/>
        </w:rPr>
        <w:t>To create a virtual machines there are a few things we will need.</w:t>
      </w:r>
    </w:p>
    <w:p w:rsidR="00C948C3" w:rsidRDefault="00C948C3" w:rsidP="006632D1">
      <w:pPr>
        <w:pStyle w:val="NoSpacing"/>
        <w:rPr>
          <w:ins w:id="246" w:author="Annika De Graaf" w:date="2015-01-05T00:19:00Z"/>
        </w:rPr>
      </w:pPr>
      <w:r>
        <w:t xml:space="preserve">To start, download the wanted operation system image from the internet. Move this downloaded </w:t>
      </w:r>
      <w:ins w:id="247" w:author="Annika De Graaf" w:date="2015-01-05T00:16:00Z">
        <w:r w:rsidR="00831B9E">
          <w:t>.</w:t>
        </w:r>
      </w:ins>
      <w:proofErr w:type="spellStart"/>
      <w:r>
        <w:t>iso</w:t>
      </w:r>
      <w:proofErr w:type="spellEnd"/>
      <w:r>
        <w:t xml:space="preserve"> file to the </w:t>
      </w:r>
      <w:ins w:id="248" w:author="Annika De Graaf" w:date="2015-01-05T00:16:00Z">
        <w:r w:rsidR="00831B9E">
          <w:t>‘</w:t>
        </w:r>
      </w:ins>
      <w:r w:rsidRPr="005F3B83">
        <w:rPr>
          <w:i/>
        </w:rPr>
        <w:t>/</w:t>
      </w:r>
      <w:proofErr w:type="spellStart"/>
      <w:r w:rsidRPr="005F3B83">
        <w:rPr>
          <w:i/>
        </w:rPr>
        <w:t>var</w:t>
      </w:r>
      <w:proofErr w:type="spellEnd"/>
      <w:r w:rsidRPr="005F3B83">
        <w:rPr>
          <w:i/>
        </w:rPr>
        <w:t>/lib/</w:t>
      </w:r>
      <w:proofErr w:type="spellStart"/>
      <w:r w:rsidRPr="005F3B83">
        <w:rPr>
          <w:i/>
        </w:rPr>
        <w:t>libvirt</w:t>
      </w:r>
      <w:proofErr w:type="spellEnd"/>
      <w:r w:rsidRPr="005F3B83">
        <w:rPr>
          <w:i/>
        </w:rPr>
        <w:t>/images</w:t>
      </w:r>
      <w:ins w:id="249" w:author="Annika De Graaf" w:date="2015-01-05T00:16:00Z">
        <w:r w:rsidR="00831B9E">
          <w:rPr>
            <w:i/>
          </w:rPr>
          <w:t>’</w:t>
        </w:r>
      </w:ins>
      <w:r>
        <w:t xml:space="preserve"> folder.</w:t>
      </w:r>
    </w:p>
    <w:p w:rsidR="00831B9E" w:rsidRDefault="00831B9E" w:rsidP="006632D1">
      <w:pPr>
        <w:pStyle w:val="NoSpacing"/>
      </w:pPr>
    </w:p>
    <w:p w:rsidR="00C948C3" w:rsidRDefault="00C948C3" w:rsidP="006632D1">
      <w:pPr>
        <w:pStyle w:val="NoSpacing"/>
        <w:rPr>
          <w:ins w:id="250" w:author="Annika De Graaf" w:date="2015-01-05T00:19:00Z"/>
        </w:rPr>
      </w:pPr>
      <w:r>
        <w:t xml:space="preserve">Now since we will be using VNC for the virtual machines we will have to put </w:t>
      </w:r>
      <w:proofErr w:type="spellStart"/>
      <w:ins w:id="251" w:author="Annika De Graaf" w:date="2015-01-05T00:16:00Z">
        <w:r w:rsidR="00831B9E">
          <w:t>L</w:t>
        </w:r>
      </w:ins>
      <w:del w:id="252" w:author="Annika De Graaf" w:date="2015-01-05T00:16:00Z">
        <w:r w:rsidDel="00831B9E">
          <w:delText>l</w:delText>
        </w:r>
      </w:del>
      <w:r>
        <w:t>ibvirt</w:t>
      </w:r>
      <w:proofErr w:type="spellEnd"/>
      <w:r>
        <w:t xml:space="preserve"> in listen mode.</w:t>
      </w:r>
    </w:p>
    <w:p w:rsidR="00831B9E" w:rsidRDefault="00831B9E" w:rsidP="006632D1">
      <w:pPr>
        <w:pStyle w:val="NoSpacing"/>
      </w:pPr>
    </w:p>
    <w:p w:rsidR="00C948C3" w:rsidRDefault="00C948C3" w:rsidP="006632D1">
      <w:pPr>
        <w:pStyle w:val="NoSpacing"/>
      </w:pPr>
      <w:r>
        <w:t xml:space="preserve">Use the command below to edit the </w:t>
      </w:r>
      <w:proofErr w:type="spellStart"/>
      <w:ins w:id="253" w:author="Annika De Graaf" w:date="2015-01-05T00:16:00Z">
        <w:r w:rsidR="00831B9E">
          <w:t>L</w:t>
        </w:r>
      </w:ins>
      <w:del w:id="254" w:author="Annika De Graaf" w:date="2015-01-05T00:16:00Z">
        <w:r w:rsidDel="00831B9E">
          <w:delText>l</w:delText>
        </w:r>
      </w:del>
      <w:r>
        <w:t>ibvirt</w:t>
      </w:r>
      <w:proofErr w:type="spellEnd"/>
      <w:r>
        <w:t xml:space="preserve"> configuration files.</w:t>
      </w:r>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Default="00C948C3" w:rsidP="00206B07">
            <w:pPr>
              <w:rPr>
                <w:lang w:val="en-US"/>
              </w:rPr>
            </w:pPr>
            <w:proofErr w:type="spellStart"/>
            <w:r>
              <w:rPr>
                <w:lang w:val="en-US"/>
              </w:rPr>
              <w:t>Nano</w:t>
            </w:r>
            <w:proofErr w:type="spellEnd"/>
            <w:r>
              <w:rPr>
                <w:lang w:val="en-US"/>
              </w:rPr>
              <w:t xml:space="preserve"> /</w:t>
            </w:r>
            <w:proofErr w:type="spellStart"/>
            <w:r>
              <w:rPr>
                <w:lang w:val="en-US"/>
              </w:rPr>
              <w:t>etc</w:t>
            </w:r>
            <w:proofErr w:type="spellEnd"/>
            <w:r>
              <w:rPr>
                <w:lang w:val="en-US"/>
              </w:rPr>
              <w:t>/</w:t>
            </w:r>
            <w:proofErr w:type="spellStart"/>
            <w:r>
              <w:rPr>
                <w:lang w:val="en-US"/>
              </w:rPr>
              <w:t>libvirt</w:t>
            </w:r>
            <w:proofErr w:type="spellEnd"/>
            <w:r>
              <w:rPr>
                <w:lang w:val="en-US"/>
              </w:rPr>
              <w:t>/</w:t>
            </w:r>
            <w:proofErr w:type="spellStart"/>
            <w:r>
              <w:rPr>
                <w:lang w:val="en-US"/>
              </w:rPr>
              <w:t>libvirtd.conf</w:t>
            </w:r>
            <w:proofErr w:type="spellEnd"/>
          </w:p>
        </w:tc>
      </w:tr>
    </w:tbl>
    <w:p w:rsidR="00831B9E" w:rsidRDefault="00831B9E" w:rsidP="006632D1">
      <w:pPr>
        <w:pStyle w:val="NoSpacing"/>
        <w:rPr>
          <w:ins w:id="255" w:author="Annika De Graaf" w:date="2015-01-05T00:19:00Z"/>
        </w:rPr>
      </w:pPr>
    </w:p>
    <w:p w:rsidR="00C948C3" w:rsidRDefault="00C948C3" w:rsidP="006632D1">
      <w:pPr>
        <w:pStyle w:val="NoSpacing"/>
      </w:pPr>
      <w:r>
        <w:t xml:space="preserve">Look for the line of text </w:t>
      </w:r>
      <w:ins w:id="256" w:author="Annika De Graaf" w:date="2015-01-05T00:16:00Z">
        <w:r w:rsidR="00831B9E">
          <w:t>‘</w:t>
        </w:r>
      </w:ins>
      <w:r w:rsidRPr="008B0ED0">
        <w:rPr>
          <w:i/>
        </w:rPr>
        <w:t>#</w:t>
      </w:r>
      <w:proofErr w:type="spellStart"/>
      <w:r w:rsidRPr="008B0ED0">
        <w:rPr>
          <w:i/>
        </w:rPr>
        <w:t>listen_tcp</w:t>
      </w:r>
      <w:proofErr w:type="spellEnd"/>
      <w:r w:rsidRPr="008B0ED0">
        <w:rPr>
          <w:i/>
        </w:rPr>
        <w:t xml:space="preserve"> = 0</w:t>
      </w:r>
      <w:ins w:id="257" w:author="Annika De Graaf" w:date="2015-01-05T00:16:00Z">
        <w:r w:rsidR="00831B9E">
          <w:rPr>
            <w:i/>
          </w:rPr>
          <w:t>’</w:t>
        </w:r>
      </w:ins>
      <w:r>
        <w:t xml:space="preserve"> and change it so it looks like the example in the image below.</w:t>
      </w:r>
    </w:p>
    <w:p w:rsidR="00C948C3" w:rsidDel="00831B9E" w:rsidRDefault="00C948C3" w:rsidP="00C948C3">
      <w:pPr>
        <w:rPr>
          <w:del w:id="258" w:author="Annika De Graaf" w:date="2015-01-05T00:19:00Z"/>
          <w:lang w:val="en-US"/>
        </w:rPr>
      </w:pPr>
      <w:r>
        <w:rPr>
          <w:noProof/>
          <w:lang w:eastAsia="en-GB"/>
        </w:rPr>
        <w:drawing>
          <wp:inline distT="0" distB="0" distL="0" distR="0" wp14:anchorId="201200C1" wp14:editId="6DB3AE1F">
            <wp:extent cx="4747260" cy="335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7260" cy="335280"/>
                    </a:xfrm>
                    <a:prstGeom prst="rect">
                      <a:avLst/>
                    </a:prstGeom>
                    <a:noFill/>
                    <a:ln>
                      <a:noFill/>
                    </a:ln>
                  </pic:spPr>
                </pic:pic>
              </a:graphicData>
            </a:graphic>
          </wp:inline>
        </w:drawing>
      </w:r>
    </w:p>
    <w:p w:rsidR="00831B9E" w:rsidRDefault="00831B9E" w:rsidP="00C948C3">
      <w:pPr>
        <w:rPr>
          <w:ins w:id="259" w:author="Annika De Graaf" w:date="2015-01-05T00:19:00Z"/>
          <w:lang w:val="en-US"/>
        </w:rPr>
      </w:pPr>
    </w:p>
    <w:p w:rsidR="00C948C3" w:rsidRDefault="00C948C3" w:rsidP="00C948C3">
      <w:pPr>
        <w:rPr>
          <w:lang w:val="en-US"/>
        </w:rPr>
      </w:pPr>
      <w:r>
        <w:rPr>
          <w:lang w:val="en-US"/>
        </w:rPr>
        <w:t xml:space="preserve">Next open the </w:t>
      </w:r>
      <w:proofErr w:type="spellStart"/>
      <w:r>
        <w:rPr>
          <w:lang w:val="en-US"/>
        </w:rPr>
        <w:t>libvirt</w:t>
      </w:r>
      <w:proofErr w:type="spellEnd"/>
      <w:r>
        <w:rPr>
          <w:lang w:val="en-US"/>
        </w:rPr>
        <w:t xml:space="preserve">-bin </w:t>
      </w:r>
      <w:proofErr w:type="spellStart"/>
      <w:r>
        <w:rPr>
          <w:lang w:val="en-US"/>
        </w:rPr>
        <w:t>config</w:t>
      </w:r>
      <w:proofErr w:type="spellEnd"/>
      <w:r>
        <w:rPr>
          <w:lang w:val="en-US"/>
        </w:rPr>
        <w:t xml:space="preserve"> file.</w:t>
      </w:r>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8B0ED0" w:rsidRDefault="00C948C3" w:rsidP="00206B07">
            <w:pPr>
              <w:tabs>
                <w:tab w:val="left" w:pos="3300"/>
              </w:tabs>
              <w:rPr>
                <w:rFonts w:ascii="Courier New" w:hAnsi="Courier New" w:cs="Courier New"/>
                <w:lang w:val="en-US"/>
              </w:rPr>
            </w:pPr>
            <w:proofErr w:type="spellStart"/>
            <w:r w:rsidRPr="008B0ED0">
              <w:rPr>
                <w:rFonts w:ascii="Courier New" w:hAnsi="Courier New" w:cs="Courier New"/>
                <w:lang w:val="en-US"/>
              </w:rPr>
              <w:t>Nano</w:t>
            </w:r>
            <w:proofErr w:type="spellEnd"/>
            <w:r w:rsidRPr="008B0ED0">
              <w:rPr>
                <w:rFonts w:ascii="Courier New" w:hAnsi="Courier New" w:cs="Courier New"/>
                <w:lang w:val="en-US"/>
              </w:rPr>
              <w:t xml:space="preserve"> /</w:t>
            </w:r>
            <w:proofErr w:type="spellStart"/>
            <w:r w:rsidRPr="008B0ED0">
              <w:rPr>
                <w:rFonts w:ascii="Courier New" w:hAnsi="Courier New" w:cs="Courier New"/>
                <w:lang w:val="en-US"/>
              </w:rPr>
              <w:t>etc</w:t>
            </w:r>
            <w:proofErr w:type="spellEnd"/>
            <w:r w:rsidRPr="008B0ED0">
              <w:rPr>
                <w:rFonts w:ascii="Courier New" w:hAnsi="Courier New" w:cs="Courier New"/>
                <w:lang w:val="en-US"/>
              </w:rPr>
              <w:t>/default/</w:t>
            </w:r>
            <w:proofErr w:type="spellStart"/>
            <w:r w:rsidRPr="008B0ED0">
              <w:rPr>
                <w:rFonts w:ascii="Courier New" w:hAnsi="Courier New" w:cs="Courier New"/>
                <w:lang w:val="en-US"/>
              </w:rPr>
              <w:t>libvirt</w:t>
            </w:r>
            <w:proofErr w:type="spellEnd"/>
            <w:r w:rsidRPr="008B0ED0">
              <w:rPr>
                <w:rFonts w:ascii="Courier New" w:hAnsi="Courier New" w:cs="Courier New"/>
                <w:lang w:val="en-US"/>
              </w:rPr>
              <w:t>-bin</w:t>
            </w:r>
          </w:p>
        </w:tc>
      </w:tr>
    </w:tbl>
    <w:p w:rsidR="00831B9E" w:rsidRDefault="00831B9E" w:rsidP="00C948C3">
      <w:pPr>
        <w:rPr>
          <w:ins w:id="260" w:author="Annika De Graaf" w:date="2015-01-05T00:18:00Z"/>
          <w:lang w:val="en-US"/>
        </w:rPr>
      </w:pPr>
    </w:p>
    <w:p w:rsidR="00C948C3" w:rsidRDefault="00C948C3" w:rsidP="00C948C3">
      <w:pPr>
        <w:rPr>
          <w:lang w:val="en-US"/>
        </w:rPr>
      </w:pPr>
      <w:r>
        <w:rPr>
          <w:lang w:val="en-US"/>
        </w:rPr>
        <w:t xml:space="preserve">Change the </w:t>
      </w:r>
      <w:ins w:id="261" w:author="Annika De Graaf" w:date="2015-01-05T00:18:00Z">
        <w:r w:rsidR="00831B9E">
          <w:rPr>
            <w:lang w:val="en-US"/>
          </w:rPr>
          <w:t xml:space="preserve">sixth </w:t>
        </w:r>
      </w:ins>
      <w:del w:id="262" w:author="Annika De Graaf" w:date="2015-01-05T00:18:00Z">
        <w:r w:rsidDel="00831B9E">
          <w:rPr>
            <w:lang w:val="en-US"/>
          </w:rPr>
          <w:delText>6</w:delText>
        </w:r>
        <w:r w:rsidRPr="008B0ED0" w:rsidDel="00831B9E">
          <w:rPr>
            <w:vertAlign w:val="superscript"/>
            <w:lang w:val="en-US"/>
          </w:rPr>
          <w:delText>th</w:delText>
        </w:r>
        <w:r w:rsidDel="00831B9E">
          <w:rPr>
            <w:lang w:val="en-US"/>
          </w:rPr>
          <w:delText xml:space="preserve"> </w:delText>
        </w:r>
      </w:del>
      <w:r>
        <w:rPr>
          <w:lang w:val="en-US"/>
        </w:rPr>
        <w:t xml:space="preserve">line to look like this </w:t>
      </w:r>
      <w:del w:id="263" w:author="Annika De Graaf" w:date="2015-01-05T00:18:00Z">
        <w:r w:rsidDel="00831B9E">
          <w:rPr>
            <w:lang w:val="en-US"/>
          </w:rPr>
          <w:delText xml:space="preserve">and </w:delText>
        </w:r>
      </w:del>
      <w:ins w:id="264" w:author="Annika De Graaf" w:date="2015-01-05T00:18:00Z">
        <w:r w:rsidR="00831B9E">
          <w:rPr>
            <w:lang w:val="en-US"/>
          </w:rPr>
          <w:t xml:space="preserve">which will </w:t>
        </w:r>
      </w:ins>
      <w:r>
        <w:rPr>
          <w:lang w:val="en-US"/>
        </w:rPr>
        <w:t xml:space="preserve">make </w:t>
      </w:r>
      <w:del w:id="265" w:author="Annika De Graaf" w:date="2015-01-05T00:18:00Z">
        <w:r w:rsidDel="00831B9E">
          <w:rPr>
            <w:lang w:val="en-US"/>
          </w:rPr>
          <w:delText>automatically start l</w:delText>
        </w:r>
      </w:del>
      <w:proofErr w:type="spellStart"/>
      <w:ins w:id="266" w:author="Annika De Graaf" w:date="2015-01-05T00:18:00Z">
        <w:r w:rsidR="00831B9E">
          <w:rPr>
            <w:lang w:val="en-US"/>
          </w:rPr>
          <w:t>L</w:t>
        </w:r>
      </w:ins>
      <w:r>
        <w:rPr>
          <w:lang w:val="en-US"/>
        </w:rPr>
        <w:t>ibvirt</w:t>
      </w:r>
      <w:proofErr w:type="spellEnd"/>
      <w:ins w:id="267" w:author="Annika De Graaf" w:date="2015-01-05T00:18:00Z">
        <w:r w:rsidR="00831B9E">
          <w:rPr>
            <w:lang w:val="en-US"/>
          </w:rPr>
          <w:t xml:space="preserve"> automatically start</w:t>
        </w:r>
      </w:ins>
      <w:r>
        <w:rPr>
          <w:lang w:val="en-US"/>
        </w:rPr>
        <w:t xml:space="preserve"> in listen mode.</w:t>
      </w:r>
    </w:p>
    <w:p w:rsidR="00C948C3" w:rsidRDefault="00C948C3" w:rsidP="00C948C3">
      <w:pPr>
        <w:rPr>
          <w:lang w:val="en-US"/>
        </w:rPr>
      </w:pPr>
      <w:r>
        <w:rPr>
          <w:noProof/>
          <w:lang w:eastAsia="en-GB"/>
        </w:rPr>
        <w:drawing>
          <wp:inline distT="0" distB="0" distL="0" distR="0" wp14:anchorId="212BDC71" wp14:editId="2AB49439">
            <wp:extent cx="4267200" cy="312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7200" cy="312420"/>
                    </a:xfrm>
                    <a:prstGeom prst="rect">
                      <a:avLst/>
                    </a:prstGeom>
                    <a:noFill/>
                    <a:ln>
                      <a:noFill/>
                    </a:ln>
                  </pic:spPr>
                </pic:pic>
              </a:graphicData>
            </a:graphic>
          </wp:inline>
        </w:drawing>
      </w:r>
    </w:p>
    <w:p w:rsidR="00831B9E" w:rsidRDefault="00831B9E" w:rsidP="00C948C3">
      <w:pPr>
        <w:rPr>
          <w:ins w:id="268" w:author="Annika De Graaf" w:date="2015-01-05T00:19:00Z"/>
          <w:lang w:val="en-US"/>
        </w:rPr>
      </w:pPr>
    </w:p>
    <w:p w:rsidR="00C948C3" w:rsidRDefault="00C948C3" w:rsidP="00C948C3">
      <w:pPr>
        <w:rPr>
          <w:lang w:val="en-US"/>
        </w:rPr>
      </w:pPr>
      <w:r>
        <w:rPr>
          <w:lang w:val="en-US"/>
        </w:rPr>
        <w:t xml:space="preserve">To activate the changes restart the </w:t>
      </w:r>
      <w:proofErr w:type="spellStart"/>
      <w:ins w:id="269" w:author="Annika De Graaf" w:date="2015-01-05T00:19:00Z">
        <w:r w:rsidR="00831B9E">
          <w:rPr>
            <w:lang w:val="en-US"/>
          </w:rPr>
          <w:t>L</w:t>
        </w:r>
      </w:ins>
      <w:del w:id="270" w:author="Annika De Graaf" w:date="2015-01-05T00:19:00Z">
        <w:r w:rsidDel="00831B9E">
          <w:rPr>
            <w:lang w:val="en-US"/>
          </w:rPr>
          <w:delText>l</w:delText>
        </w:r>
      </w:del>
      <w:r>
        <w:rPr>
          <w:lang w:val="en-US"/>
        </w:rPr>
        <w:t>ibvirt</w:t>
      </w:r>
      <w:proofErr w:type="spellEnd"/>
      <w:r>
        <w:rPr>
          <w:lang w:val="en-US"/>
        </w:rPr>
        <w:t xml:space="preserve"> service with the command below.</w:t>
      </w:r>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8B0ED0"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8B0ED0">
              <w:rPr>
                <w:rFonts w:ascii="Courier New" w:eastAsia="Times New Roman" w:hAnsi="Courier New" w:cs="Courier New"/>
                <w:sz w:val="20"/>
                <w:szCs w:val="20"/>
                <w:lang w:val="en-US" w:eastAsia="nl-NL"/>
              </w:rPr>
              <w:t>/</w:t>
            </w:r>
            <w:proofErr w:type="spellStart"/>
            <w:r w:rsidRPr="008B0ED0">
              <w:rPr>
                <w:rFonts w:ascii="Courier New" w:eastAsia="Times New Roman" w:hAnsi="Courier New" w:cs="Courier New"/>
                <w:sz w:val="20"/>
                <w:szCs w:val="20"/>
                <w:lang w:val="en-US" w:eastAsia="nl-NL"/>
              </w:rPr>
              <w:t>etc</w:t>
            </w:r>
            <w:proofErr w:type="spellEnd"/>
            <w:r w:rsidRPr="008B0ED0">
              <w:rPr>
                <w:rFonts w:ascii="Courier New" w:eastAsia="Times New Roman" w:hAnsi="Courier New" w:cs="Courier New"/>
                <w:sz w:val="20"/>
                <w:szCs w:val="20"/>
                <w:lang w:val="en-US" w:eastAsia="nl-NL"/>
              </w:rPr>
              <w:t>/</w:t>
            </w:r>
            <w:proofErr w:type="spellStart"/>
            <w:r w:rsidRPr="008B0ED0">
              <w:rPr>
                <w:rFonts w:ascii="Courier New" w:eastAsia="Times New Roman" w:hAnsi="Courier New" w:cs="Courier New"/>
                <w:sz w:val="20"/>
                <w:szCs w:val="20"/>
                <w:lang w:val="en-US" w:eastAsia="nl-NL"/>
              </w:rPr>
              <w:t>init.d</w:t>
            </w:r>
            <w:proofErr w:type="spellEnd"/>
            <w:r w:rsidRPr="008B0ED0">
              <w:rPr>
                <w:rFonts w:ascii="Courier New" w:eastAsia="Times New Roman" w:hAnsi="Courier New" w:cs="Courier New"/>
                <w:sz w:val="20"/>
                <w:szCs w:val="20"/>
                <w:lang w:val="en-US" w:eastAsia="nl-NL"/>
              </w:rPr>
              <w:t>/</w:t>
            </w:r>
            <w:proofErr w:type="spellStart"/>
            <w:r w:rsidRPr="008B0ED0">
              <w:rPr>
                <w:rFonts w:ascii="Courier New" w:eastAsia="Times New Roman" w:hAnsi="Courier New" w:cs="Courier New"/>
                <w:sz w:val="20"/>
                <w:szCs w:val="20"/>
                <w:lang w:val="en-US" w:eastAsia="nl-NL"/>
              </w:rPr>
              <w:t>libvirtd</w:t>
            </w:r>
            <w:proofErr w:type="spellEnd"/>
            <w:r w:rsidRPr="008B0ED0">
              <w:rPr>
                <w:rFonts w:ascii="Courier New" w:eastAsia="Times New Roman" w:hAnsi="Courier New" w:cs="Courier New"/>
                <w:sz w:val="20"/>
                <w:szCs w:val="20"/>
                <w:lang w:val="en-US" w:eastAsia="nl-NL"/>
              </w:rPr>
              <w:t xml:space="preserve"> restart</w:t>
            </w:r>
          </w:p>
        </w:tc>
      </w:tr>
    </w:tbl>
    <w:p w:rsidR="00C948C3" w:rsidRDefault="00C948C3" w:rsidP="00C948C3">
      <w:pPr>
        <w:rPr>
          <w:ins w:id="271" w:author="Annika De Graaf" w:date="2015-01-05T00:21:00Z"/>
          <w:lang w:val="en-US"/>
        </w:rPr>
      </w:pPr>
    </w:p>
    <w:p w:rsidR="00831B9E" w:rsidRDefault="00831B9E" w:rsidP="00C948C3">
      <w:pPr>
        <w:rPr>
          <w:ins w:id="272" w:author="Annika De Graaf" w:date="2015-01-05T00:21:00Z"/>
          <w:lang w:val="en-US"/>
        </w:rPr>
      </w:pPr>
    </w:p>
    <w:p w:rsidR="00831B9E" w:rsidRDefault="00831B9E" w:rsidP="00C948C3">
      <w:pPr>
        <w:rPr>
          <w:ins w:id="273" w:author="Annika De Graaf" w:date="2015-01-05T00:21:00Z"/>
          <w:lang w:val="en-US"/>
        </w:rPr>
      </w:pPr>
    </w:p>
    <w:p w:rsidR="00831B9E" w:rsidRDefault="00831B9E" w:rsidP="00C948C3">
      <w:pPr>
        <w:rPr>
          <w:ins w:id="274" w:author="Annika De Graaf" w:date="2015-01-05T00:21:00Z"/>
          <w:lang w:val="en-US"/>
        </w:rPr>
      </w:pPr>
    </w:p>
    <w:p w:rsidR="00831B9E" w:rsidRDefault="00831B9E" w:rsidP="00C948C3">
      <w:pPr>
        <w:rPr>
          <w:lang w:val="en-US"/>
        </w:rPr>
      </w:pPr>
    </w:p>
    <w:p w:rsidR="00AA06C1" w:rsidRPr="00AA3580" w:rsidRDefault="00AA06C1" w:rsidP="00AA06C1">
      <w:pPr>
        <w:pStyle w:val="Heading3"/>
        <w:rPr>
          <w:lang w:val="en-GB"/>
        </w:rPr>
      </w:pPr>
      <w:r w:rsidRPr="00AA06C1">
        <w:rPr>
          <w:lang w:val="en-GB"/>
        </w:rPr>
        <w:lastRenderedPageBreak/>
        <w:t xml:space="preserve"> </w:t>
      </w:r>
      <w:r w:rsidR="00C948C3">
        <w:rPr>
          <w:lang w:val="en-GB"/>
        </w:rPr>
        <w:t>Installation of Virtual Fileserver</w:t>
      </w:r>
    </w:p>
    <w:p w:rsidR="00C948C3" w:rsidRDefault="00C948C3" w:rsidP="00C948C3">
      <w:pPr>
        <w:rPr>
          <w:lang w:val="en-US"/>
        </w:rPr>
      </w:pPr>
      <w:r>
        <w:rPr>
          <w:lang w:val="en-US"/>
        </w:rPr>
        <w:t xml:space="preserve">To install virtual machines we make use of </w:t>
      </w:r>
      <w:proofErr w:type="spellStart"/>
      <w:r>
        <w:rPr>
          <w:lang w:val="en-US"/>
        </w:rPr>
        <w:t>virt</w:t>
      </w:r>
      <w:proofErr w:type="spellEnd"/>
      <w:r>
        <w:rPr>
          <w:lang w:val="en-US"/>
        </w:rPr>
        <w:t xml:space="preserve">-install. To install this </w:t>
      </w:r>
      <w:del w:id="275" w:author="Annika De Graaf" w:date="2015-01-05T00:21:00Z">
        <w:r w:rsidDel="00831B9E">
          <w:rPr>
            <w:lang w:val="en-US"/>
          </w:rPr>
          <w:delText>use.</w:delText>
        </w:r>
      </w:del>
      <w:ins w:id="276" w:author="Annika De Graaf" w:date="2015-01-05T00:21:00Z">
        <w:r w:rsidR="00831B9E">
          <w:rPr>
            <w:lang w:val="en-US"/>
          </w:rPr>
          <w:t>use the command:</w:t>
        </w:r>
      </w:ins>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5F3B83"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roofErr w:type="spellStart"/>
            <w:r w:rsidRPr="005F3B83">
              <w:rPr>
                <w:rFonts w:ascii="Courier New" w:eastAsia="Times New Roman" w:hAnsi="Courier New" w:cs="Courier New"/>
                <w:sz w:val="20"/>
                <w:szCs w:val="20"/>
                <w:lang w:eastAsia="nl-NL"/>
              </w:rPr>
              <w:t>apt</w:t>
            </w:r>
            <w:proofErr w:type="spellEnd"/>
            <w:r w:rsidRPr="005F3B83">
              <w:rPr>
                <w:rFonts w:ascii="Courier New" w:eastAsia="Times New Roman" w:hAnsi="Courier New" w:cs="Courier New"/>
                <w:sz w:val="20"/>
                <w:szCs w:val="20"/>
                <w:lang w:eastAsia="nl-NL"/>
              </w:rPr>
              <w:t xml:space="preserve">-get </w:t>
            </w:r>
            <w:proofErr w:type="spellStart"/>
            <w:r w:rsidRPr="005F3B83">
              <w:rPr>
                <w:rFonts w:ascii="Courier New" w:eastAsia="Times New Roman" w:hAnsi="Courier New" w:cs="Courier New"/>
                <w:sz w:val="20"/>
                <w:szCs w:val="20"/>
                <w:lang w:eastAsia="nl-NL"/>
              </w:rPr>
              <w:t>install</w:t>
            </w:r>
            <w:proofErr w:type="spellEnd"/>
            <w:r w:rsidRPr="005F3B83">
              <w:rPr>
                <w:rFonts w:ascii="Courier New" w:eastAsia="Times New Roman" w:hAnsi="Courier New" w:cs="Courier New"/>
                <w:sz w:val="20"/>
                <w:szCs w:val="20"/>
                <w:lang w:eastAsia="nl-NL"/>
              </w:rPr>
              <w:t xml:space="preserve"> </w:t>
            </w:r>
            <w:proofErr w:type="spellStart"/>
            <w:r w:rsidRPr="005F3B83">
              <w:rPr>
                <w:rFonts w:ascii="Courier New" w:eastAsia="Times New Roman" w:hAnsi="Courier New" w:cs="Courier New"/>
                <w:sz w:val="20"/>
                <w:szCs w:val="20"/>
                <w:lang w:eastAsia="nl-NL"/>
              </w:rPr>
              <w:t>virtinst</w:t>
            </w:r>
            <w:proofErr w:type="spellEnd"/>
          </w:p>
        </w:tc>
      </w:tr>
    </w:tbl>
    <w:p w:rsidR="00C948C3" w:rsidRDefault="00C948C3" w:rsidP="00C948C3">
      <w:pPr>
        <w:rPr>
          <w:lang w:val="en-US"/>
        </w:rPr>
      </w:pPr>
    </w:p>
    <w:p w:rsidR="00C948C3" w:rsidRDefault="00C948C3" w:rsidP="00C948C3">
      <w:pPr>
        <w:rPr>
          <w:lang w:val="en-US"/>
        </w:rPr>
      </w:pPr>
      <w:r>
        <w:rPr>
          <w:lang w:val="en-US"/>
        </w:rPr>
        <w:t>Now, to install the virtual machine run the following commands. The variables are self-explaining.</w:t>
      </w:r>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5F3B83" w:rsidRDefault="00C948C3" w:rsidP="00206B07">
            <w:pPr>
              <w:rPr>
                <w:rFonts w:ascii="Courier New" w:hAnsi="Courier New" w:cs="Courier New"/>
                <w:lang w:val="en-US"/>
              </w:rPr>
            </w:pPr>
            <w:proofErr w:type="spellStart"/>
            <w:r w:rsidRPr="005F3B83">
              <w:rPr>
                <w:rFonts w:ascii="Courier New" w:hAnsi="Courier New" w:cs="Courier New"/>
                <w:lang w:val="en-US"/>
              </w:rPr>
              <w:t>virt</w:t>
            </w:r>
            <w:proofErr w:type="spellEnd"/>
            <w:r w:rsidRPr="005F3B83">
              <w:rPr>
                <w:rFonts w:ascii="Courier New" w:hAnsi="Courier New" w:cs="Courier New"/>
                <w:lang w:val="en-US"/>
              </w:rPr>
              <w:t>-install \</w:t>
            </w:r>
          </w:p>
        </w:tc>
      </w:tr>
      <w:tr w:rsidR="00C948C3" w:rsidTr="00206B07">
        <w:tc>
          <w:tcPr>
            <w:tcW w:w="9062" w:type="dxa"/>
          </w:tcPr>
          <w:p w:rsidR="00C948C3" w:rsidRPr="005F3B83" w:rsidRDefault="00C948C3" w:rsidP="00206B07">
            <w:pPr>
              <w:rPr>
                <w:rFonts w:ascii="Courier New" w:hAnsi="Courier New" w:cs="Courier New"/>
                <w:lang w:val="en-US"/>
              </w:rPr>
            </w:pPr>
            <w:r w:rsidRPr="005F3B83">
              <w:rPr>
                <w:rFonts w:ascii="Courier New" w:hAnsi="Courier New" w:cs="Courier New"/>
                <w:lang w:val="en-US"/>
              </w:rPr>
              <w:t>--name virt6deb2 \</w:t>
            </w:r>
          </w:p>
        </w:tc>
      </w:tr>
      <w:tr w:rsidR="00C948C3" w:rsidTr="00206B07">
        <w:tc>
          <w:tcPr>
            <w:tcW w:w="9062" w:type="dxa"/>
          </w:tcPr>
          <w:p w:rsidR="00C948C3" w:rsidRPr="005F3B83" w:rsidRDefault="00C948C3" w:rsidP="00206B07">
            <w:pPr>
              <w:rPr>
                <w:rFonts w:ascii="Courier New" w:hAnsi="Courier New" w:cs="Courier New"/>
                <w:lang w:val="en-US"/>
              </w:rPr>
            </w:pPr>
            <w:r w:rsidRPr="005F3B83">
              <w:rPr>
                <w:rFonts w:ascii="Courier New" w:hAnsi="Courier New" w:cs="Courier New"/>
                <w:lang w:val="en-US"/>
              </w:rPr>
              <w:t>--ram 256 \</w:t>
            </w:r>
          </w:p>
        </w:tc>
      </w:tr>
      <w:tr w:rsidR="00C948C3" w:rsidTr="00206B07">
        <w:tc>
          <w:tcPr>
            <w:tcW w:w="9062" w:type="dxa"/>
          </w:tcPr>
          <w:p w:rsidR="00C948C3" w:rsidRPr="005F3B83" w:rsidRDefault="00C948C3" w:rsidP="00206B07">
            <w:pPr>
              <w:rPr>
                <w:rFonts w:ascii="Courier New" w:hAnsi="Courier New" w:cs="Courier New"/>
                <w:lang w:val="en-US"/>
              </w:rPr>
            </w:pPr>
            <w:r w:rsidRPr="005F3B83">
              <w:rPr>
                <w:rFonts w:ascii="Courier New" w:hAnsi="Courier New" w:cs="Courier New"/>
                <w:lang w:val="en-US"/>
              </w:rPr>
              <w:t>--</w:t>
            </w:r>
            <w:proofErr w:type="spellStart"/>
            <w:r w:rsidRPr="005F3B83">
              <w:rPr>
                <w:rFonts w:ascii="Courier New" w:hAnsi="Courier New" w:cs="Courier New"/>
                <w:lang w:val="en-US"/>
              </w:rPr>
              <w:t>vcpus</w:t>
            </w:r>
            <w:proofErr w:type="spellEnd"/>
            <w:r w:rsidRPr="005F3B83">
              <w:rPr>
                <w:rFonts w:ascii="Courier New" w:hAnsi="Courier New" w:cs="Courier New"/>
                <w:lang w:val="en-US"/>
              </w:rPr>
              <w:t xml:space="preserve"> 1 \</w:t>
            </w:r>
          </w:p>
        </w:tc>
      </w:tr>
      <w:tr w:rsidR="00C948C3" w:rsidTr="00206B07">
        <w:tc>
          <w:tcPr>
            <w:tcW w:w="9062" w:type="dxa"/>
          </w:tcPr>
          <w:p w:rsidR="00C948C3" w:rsidRPr="005F3B83" w:rsidRDefault="00C948C3" w:rsidP="00206B07">
            <w:pPr>
              <w:rPr>
                <w:rFonts w:ascii="Courier New" w:hAnsi="Courier New" w:cs="Courier New"/>
                <w:lang w:val="en-US"/>
              </w:rPr>
            </w:pPr>
            <w:r w:rsidRPr="005F3B83">
              <w:rPr>
                <w:rFonts w:ascii="Courier New" w:hAnsi="Courier New" w:cs="Courier New"/>
                <w:lang w:val="en-US"/>
              </w:rPr>
              <w:t>--</w:t>
            </w:r>
            <w:proofErr w:type="spellStart"/>
            <w:r w:rsidRPr="005F3B83">
              <w:rPr>
                <w:rFonts w:ascii="Courier New" w:hAnsi="Courier New" w:cs="Courier New"/>
                <w:lang w:val="en-US"/>
              </w:rPr>
              <w:t>os</w:t>
            </w:r>
            <w:proofErr w:type="spellEnd"/>
            <w:r w:rsidRPr="005F3B83">
              <w:rPr>
                <w:rFonts w:ascii="Courier New" w:hAnsi="Courier New" w:cs="Courier New"/>
                <w:lang w:val="en-US"/>
              </w:rPr>
              <w:t>-type=</w:t>
            </w:r>
            <w:proofErr w:type="spellStart"/>
            <w:r w:rsidRPr="005F3B83">
              <w:rPr>
                <w:rFonts w:ascii="Courier New" w:hAnsi="Courier New" w:cs="Courier New"/>
                <w:lang w:val="en-US"/>
              </w:rPr>
              <w:t>linux</w:t>
            </w:r>
            <w:proofErr w:type="spellEnd"/>
            <w:r w:rsidRPr="005F3B83">
              <w:rPr>
                <w:rFonts w:ascii="Courier New" w:hAnsi="Courier New" w:cs="Courier New"/>
                <w:lang w:val="en-US"/>
              </w:rPr>
              <w:t xml:space="preserve"> \</w:t>
            </w:r>
          </w:p>
        </w:tc>
      </w:tr>
      <w:tr w:rsidR="00C948C3" w:rsidTr="00206B07">
        <w:tc>
          <w:tcPr>
            <w:tcW w:w="9062" w:type="dxa"/>
          </w:tcPr>
          <w:p w:rsidR="00C948C3" w:rsidRPr="005F3B83" w:rsidRDefault="00C948C3" w:rsidP="00206B07">
            <w:pPr>
              <w:rPr>
                <w:rFonts w:ascii="Courier New" w:hAnsi="Courier New" w:cs="Courier New"/>
                <w:lang w:val="en-US"/>
              </w:rPr>
            </w:pPr>
            <w:r w:rsidRPr="005F3B83">
              <w:rPr>
                <w:rFonts w:ascii="Courier New" w:hAnsi="Courier New" w:cs="Courier New"/>
                <w:lang w:val="en-US"/>
              </w:rPr>
              <w:t>--</w:t>
            </w:r>
            <w:proofErr w:type="spellStart"/>
            <w:r w:rsidRPr="005F3B83">
              <w:rPr>
                <w:rFonts w:ascii="Courier New" w:hAnsi="Courier New" w:cs="Courier New"/>
                <w:lang w:val="en-US"/>
              </w:rPr>
              <w:t>os</w:t>
            </w:r>
            <w:proofErr w:type="spellEnd"/>
            <w:r w:rsidRPr="005F3B83">
              <w:rPr>
                <w:rFonts w:ascii="Courier New" w:hAnsi="Courier New" w:cs="Courier New"/>
                <w:lang w:val="en-US"/>
              </w:rPr>
              <w:t>-variant=</w:t>
            </w:r>
            <w:proofErr w:type="spellStart"/>
            <w:r w:rsidRPr="005F3B83">
              <w:rPr>
                <w:rFonts w:ascii="Courier New" w:hAnsi="Courier New" w:cs="Courier New"/>
                <w:lang w:val="en-US"/>
              </w:rPr>
              <w:t>debianwheezy</w:t>
            </w:r>
            <w:proofErr w:type="spellEnd"/>
            <w:r w:rsidRPr="005F3B83">
              <w:rPr>
                <w:rFonts w:ascii="Courier New" w:hAnsi="Courier New" w:cs="Courier New"/>
                <w:lang w:val="en-US"/>
              </w:rPr>
              <w:t xml:space="preserve"> \</w:t>
            </w:r>
          </w:p>
        </w:tc>
      </w:tr>
      <w:tr w:rsidR="00C948C3" w:rsidRPr="008134A1" w:rsidTr="00206B07">
        <w:tc>
          <w:tcPr>
            <w:tcW w:w="9062" w:type="dxa"/>
          </w:tcPr>
          <w:p w:rsidR="00C948C3" w:rsidRPr="005F3B83" w:rsidRDefault="00C948C3" w:rsidP="00206B07">
            <w:pPr>
              <w:rPr>
                <w:rFonts w:ascii="Courier New" w:hAnsi="Courier New" w:cs="Courier New"/>
                <w:lang w:val="en-US"/>
              </w:rPr>
            </w:pPr>
            <w:r w:rsidRPr="005F3B83">
              <w:rPr>
                <w:rFonts w:ascii="Courier New" w:hAnsi="Courier New" w:cs="Courier New"/>
                <w:lang w:val="en-US"/>
              </w:rPr>
              <w:t>--</w:t>
            </w:r>
            <w:proofErr w:type="spellStart"/>
            <w:r w:rsidRPr="005F3B83">
              <w:rPr>
                <w:rFonts w:ascii="Courier New" w:hAnsi="Courier New" w:cs="Courier New"/>
                <w:lang w:val="en-US"/>
              </w:rPr>
              <w:t>cdrom</w:t>
            </w:r>
            <w:proofErr w:type="spellEnd"/>
            <w:r w:rsidRPr="005F3B83">
              <w:rPr>
                <w:rFonts w:ascii="Courier New" w:hAnsi="Courier New" w:cs="Courier New"/>
                <w:lang w:val="en-US"/>
              </w:rPr>
              <w:t xml:space="preserve"> /</w:t>
            </w:r>
            <w:proofErr w:type="spellStart"/>
            <w:r w:rsidRPr="005F3B83">
              <w:rPr>
                <w:rFonts w:ascii="Courier New" w:hAnsi="Courier New" w:cs="Courier New"/>
                <w:lang w:val="en-US"/>
              </w:rPr>
              <w:t>var</w:t>
            </w:r>
            <w:proofErr w:type="spellEnd"/>
            <w:r w:rsidRPr="005F3B83">
              <w:rPr>
                <w:rFonts w:ascii="Courier New" w:hAnsi="Courier New" w:cs="Courier New"/>
                <w:lang w:val="en-US"/>
              </w:rPr>
              <w:t>/lib/</w:t>
            </w:r>
            <w:proofErr w:type="spellStart"/>
            <w:r w:rsidRPr="005F3B83">
              <w:rPr>
                <w:rFonts w:ascii="Courier New" w:hAnsi="Courier New" w:cs="Courier New"/>
                <w:lang w:val="en-US"/>
              </w:rPr>
              <w:t>libvirt</w:t>
            </w:r>
            <w:proofErr w:type="spellEnd"/>
            <w:r w:rsidRPr="005F3B83">
              <w:rPr>
                <w:rFonts w:ascii="Courier New" w:hAnsi="Courier New" w:cs="Courier New"/>
                <w:lang w:val="en-US"/>
              </w:rPr>
              <w:t>/images/debian-7.7.0-amd64-netinst.iso \</w:t>
            </w:r>
          </w:p>
        </w:tc>
      </w:tr>
      <w:tr w:rsidR="00C948C3" w:rsidRPr="008134A1" w:rsidTr="00206B07">
        <w:tc>
          <w:tcPr>
            <w:tcW w:w="9062" w:type="dxa"/>
          </w:tcPr>
          <w:p w:rsidR="00C948C3" w:rsidRPr="005F3B83" w:rsidRDefault="00C948C3" w:rsidP="00206B07">
            <w:pPr>
              <w:tabs>
                <w:tab w:val="left" w:pos="2412"/>
              </w:tabs>
              <w:rPr>
                <w:rFonts w:ascii="Courier New" w:hAnsi="Courier New" w:cs="Courier New"/>
                <w:lang w:val="en-US"/>
              </w:rPr>
            </w:pPr>
            <w:r w:rsidRPr="005F3B83">
              <w:rPr>
                <w:rFonts w:ascii="Courier New" w:hAnsi="Courier New" w:cs="Courier New"/>
                <w:lang w:val="en-US"/>
              </w:rPr>
              <w:t>--disk pool=</w:t>
            </w:r>
            <w:proofErr w:type="spellStart"/>
            <w:r w:rsidRPr="005F3B83">
              <w:rPr>
                <w:rFonts w:ascii="Courier New" w:hAnsi="Courier New" w:cs="Courier New"/>
                <w:lang w:val="en-US"/>
              </w:rPr>
              <w:t>disks,size</w:t>
            </w:r>
            <w:proofErr w:type="spellEnd"/>
            <w:r w:rsidRPr="005F3B83">
              <w:rPr>
                <w:rFonts w:ascii="Courier New" w:hAnsi="Courier New" w:cs="Courier New"/>
                <w:lang w:val="en-US"/>
              </w:rPr>
              <w:t>=10 --network=</w:t>
            </w:r>
            <w:proofErr w:type="spellStart"/>
            <w:r w:rsidRPr="005F3B83">
              <w:rPr>
                <w:rFonts w:ascii="Courier New" w:hAnsi="Courier New" w:cs="Courier New"/>
                <w:lang w:val="en-US"/>
              </w:rPr>
              <w:t>bridge:br-lan</w:t>
            </w:r>
            <w:proofErr w:type="spellEnd"/>
            <w:r w:rsidRPr="005F3B83">
              <w:rPr>
                <w:rFonts w:ascii="Courier New" w:hAnsi="Courier New" w:cs="Courier New"/>
                <w:lang w:val="en-US"/>
              </w:rPr>
              <w:t xml:space="preserve"> \</w:t>
            </w:r>
            <w:r w:rsidRPr="005F3B83">
              <w:rPr>
                <w:rFonts w:ascii="Courier New" w:hAnsi="Courier New" w:cs="Courier New"/>
                <w:lang w:val="en-US"/>
              </w:rPr>
              <w:tab/>
            </w:r>
          </w:p>
        </w:tc>
      </w:tr>
      <w:tr w:rsidR="00C948C3" w:rsidTr="00206B07">
        <w:tc>
          <w:tcPr>
            <w:tcW w:w="9062" w:type="dxa"/>
          </w:tcPr>
          <w:p w:rsidR="00C948C3" w:rsidRPr="005F3B83" w:rsidRDefault="00C948C3" w:rsidP="00206B07">
            <w:pPr>
              <w:tabs>
                <w:tab w:val="left" w:pos="2088"/>
              </w:tabs>
              <w:rPr>
                <w:rFonts w:ascii="Courier New" w:hAnsi="Courier New" w:cs="Courier New"/>
                <w:lang w:val="en-US"/>
              </w:rPr>
            </w:pPr>
            <w:r w:rsidRPr="005F3B83">
              <w:rPr>
                <w:rFonts w:ascii="Courier New" w:hAnsi="Courier New" w:cs="Courier New"/>
                <w:lang w:val="en-US"/>
              </w:rPr>
              <w:t>--</w:t>
            </w:r>
            <w:proofErr w:type="spellStart"/>
            <w:r w:rsidRPr="005F3B83">
              <w:rPr>
                <w:rFonts w:ascii="Courier New" w:hAnsi="Courier New" w:cs="Courier New"/>
                <w:lang w:val="en-US"/>
              </w:rPr>
              <w:t>virt</w:t>
            </w:r>
            <w:proofErr w:type="spellEnd"/>
            <w:r w:rsidRPr="005F3B83">
              <w:rPr>
                <w:rFonts w:ascii="Courier New" w:hAnsi="Courier New" w:cs="Courier New"/>
                <w:lang w:val="en-US"/>
              </w:rPr>
              <w:t xml:space="preserve">-type </w:t>
            </w:r>
            <w:proofErr w:type="spellStart"/>
            <w:r w:rsidRPr="005F3B83">
              <w:rPr>
                <w:rFonts w:ascii="Courier New" w:hAnsi="Courier New" w:cs="Courier New"/>
                <w:lang w:val="en-US"/>
              </w:rPr>
              <w:t>kvm</w:t>
            </w:r>
            <w:proofErr w:type="spellEnd"/>
            <w:r w:rsidRPr="005F3B83">
              <w:rPr>
                <w:rFonts w:ascii="Courier New" w:hAnsi="Courier New" w:cs="Courier New"/>
                <w:lang w:val="en-US"/>
              </w:rPr>
              <w:t xml:space="preserve"> \</w:t>
            </w:r>
          </w:p>
        </w:tc>
      </w:tr>
      <w:tr w:rsidR="00C948C3" w:rsidTr="00206B07">
        <w:tc>
          <w:tcPr>
            <w:tcW w:w="9062" w:type="dxa"/>
          </w:tcPr>
          <w:p w:rsidR="00C948C3" w:rsidRPr="005F3B83" w:rsidRDefault="00C948C3" w:rsidP="00206B07">
            <w:pPr>
              <w:tabs>
                <w:tab w:val="left" w:pos="2412"/>
              </w:tabs>
              <w:rPr>
                <w:rFonts w:ascii="Courier New" w:hAnsi="Courier New" w:cs="Courier New"/>
                <w:lang w:val="en-US"/>
              </w:rPr>
            </w:pPr>
            <w:r w:rsidRPr="005F3B83">
              <w:rPr>
                <w:rFonts w:ascii="Courier New" w:hAnsi="Courier New" w:cs="Courier New"/>
                <w:lang w:val="en-US"/>
              </w:rPr>
              <w:t>--</w:t>
            </w:r>
            <w:proofErr w:type="spellStart"/>
            <w:r w:rsidRPr="005F3B83">
              <w:rPr>
                <w:rFonts w:ascii="Courier New" w:hAnsi="Courier New" w:cs="Courier New"/>
                <w:lang w:val="en-US"/>
              </w:rPr>
              <w:t>noautoconsole</w:t>
            </w:r>
            <w:proofErr w:type="spellEnd"/>
            <w:r w:rsidRPr="005F3B83">
              <w:rPr>
                <w:rFonts w:ascii="Courier New" w:hAnsi="Courier New" w:cs="Courier New"/>
                <w:lang w:val="en-US"/>
              </w:rPr>
              <w:t xml:space="preserve"> --graphics </w:t>
            </w:r>
            <w:proofErr w:type="spellStart"/>
            <w:r w:rsidRPr="005F3B83">
              <w:rPr>
                <w:rFonts w:ascii="Courier New" w:hAnsi="Courier New" w:cs="Courier New"/>
                <w:lang w:val="en-US"/>
              </w:rPr>
              <w:t>vnc,listen</w:t>
            </w:r>
            <w:proofErr w:type="spellEnd"/>
            <w:r w:rsidRPr="005F3B83">
              <w:rPr>
                <w:rFonts w:ascii="Courier New" w:hAnsi="Courier New" w:cs="Courier New"/>
                <w:lang w:val="en-US"/>
              </w:rPr>
              <w:t>=0.0.0.0,password=password</w:t>
            </w:r>
          </w:p>
        </w:tc>
      </w:tr>
    </w:tbl>
    <w:p w:rsidR="00C948C3" w:rsidRDefault="00C948C3" w:rsidP="00C948C3">
      <w:pPr>
        <w:rPr>
          <w:lang w:val="en-US"/>
        </w:rPr>
      </w:pPr>
    </w:p>
    <w:p w:rsidR="00C948C3" w:rsidRDefault="00C948C3" w:rsidP="00C948C3">
      <w:pPr>
        <w:rPr>
          <w:lang w:val="en-US"/>
        </w:rPr>
      </w:pPr>
      <w:r>
        <w:rPr>
          <w:lang w:val="en-US"/>
        </w:rPr>
        <w:t>Make sure your new virtual machine is running with</w:t>
      </w:r>
      <w:ins w:id="277" w:author="Annika De Graaf" w:date="2015-01-05T00:22:00Z">
        <w:r w:rsidR="006632D1">
          <w:rPr>
            <w:lang w:val="en-US"/>
          </w:rPr>
          <w:t xml:space="preserve"> the following command:</w:t>
        </w:r>
      </w:ins>
      <w:del w:id="278" w:author="Annika De Graaf" w:date="2015-01-05T00:22:00Z">
        <w:r w:rsidDel="006632D1">
          <w:rPr>
            <w:lang w:val="en-US"/>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Default="00C948C3" w:rsidP="00206B07">
            <w:pPr>
              <w:rPr>
                <w:lang w:val="en-US"/>
              </w:rPr>
            </w:pPr>
            <w:proofErr w:type="spellStart"/>
            <w:r>
              <w:rPr>
                <w:lang w:val="en-US"/>
              </w:rPr>
              <w:t>Virsh</w:t>
            </w:r>
            <w:proofErr w:type="spellEnd"/>
            <w:r>
              <w:rPr>
                <w:lang w:val="en-US"/>
              </w:rPr>
              <w:t xml:space="preserve"> list</w:t>
            </w:r>
          </w:p>
        </w:tc>
      </w:tr>
    </w:tbl>
    <w:p w:rsidR="00C948C3" w:rsidRDefault="00C948C3" w:rsidP="00C948C3">
      <w:pPr>
        <w:rPr>
          <w:lang w:val="en-US"/>
        </w:rPr>
      </w:pPr>
    </w:p>
    <w:p w:rsidR="00C948C3" w:rsidRDefault="00C948C3" w:rsidP="00C948C3">
      <w:pPr>
        <w:rPr>
          <w:lang w:val="en-US"/>
        </w:rPr>
      </w:pPr>
      <w:r>
        <w:rPr>
          <w:lang w:val="en-US"/>
        </w:rPr>
        <w:t>To check at what port your virtual machine is running run</w:t>
      </w:r>
      <w:ins w:id="279" w:author="Annika De Graaf" w:date="2015-01-05T00:22:00Z">
        <w:r w:rsidR="006632D1">
          <w:rPr>
            <w:lang w:val="en-US"/>
          </w:rPr>
          <w:t xml:space="preserve"> use the following command:</w:t>
        </w:r>
      </w:ins>
      <w:del w:id="280" w:author="Annika De Graaf" w:date="2015-01-05T00:22:00Z">
        <w:r w:rsidDel="006632D1">
          <w:rPr>
            <w:lang w:val="en-US"/>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Default="00C948C3" w:rsidP="00206B07">
            <w:pPr>
              <w:rPr>
                <w:lang w:val="en-US"/>
              </w:rPr>
            </w:pPr>
            <w:proofErr w:type="spellStart"/>
            <w:r>
              <w:rPr>
                <w:lang w:val="en-US"/>
              </w:rPr>
              <w:t>Virsh</w:t>
            </w:r>
            <w:proofErr w:type="spellEnd"/>
            <w:r>
              <w:rPr>
                <w:lang w:val="en-US"/>
              </w:rPr>
              <w:t xml:space="preserve"> </w:t>
            </w:r>
            <w:proofErr w:type="spellStart"/>
            <w:r>
              <w:rPr>
                <w:lang w:val="en-US"/>
              </w:rPr>
              <w:t>vncdisplay</w:t>
            </w:r>
            <w:proofErr w:type="spellEnd"/>
            <w:r>
              <w:rPr>
                <w:lang w:val="en-US"/>
              </w:rPr>
              <w:t xml:space="preserve"> virt6deb2</w:t>
            </w:r>
          </w:p>
        </w:tc>
      </w:tr>
    </w:tbl>
    <w:p w:rsidR="006632D1" w:rsidRDefault="006632D1" w:rsidP="00C948C3">
      <w:pPr>
        <w:rPr>
          <w:ins w:id="281" w:author="Annika De Graaf" w:date="2015-01-05T00:22:00Z"/>
          <w:lang w:val="en-US"/>
        </w:rPr>
      </w:pPr>
    </w:p>
    <w:p w:rsidR="00C948C3" w:rsidRDefault="00C948C3" w:rsidP="00C948C3">
      <w:pPr>
        <w:rPr>
          <w:lang w:val="en-US"/>
        </w:rPr>
      </w:pPr>
      <w:r>
        <w:rPr>
          <w:lang w:val="en-US"/>
        </w:rPr>
        <w:t>The output you get +5900 is the actual port where the server is running on.</w:t>
      </w:r>
    </w:p>
    <w:p w:rsidR="00C948C3" w:rsidRDefault="00C948C3" w:rsidP="00C948C3">
      <w:pPr>
        <w:rPr>
          <w:lang w:val="en-US"/>
        </w:rPr>
      </w:pPr>
      <w:r>
        <w:rPr>
          <w:lang w:val="en-US"/>
        </w:rPr>
        <w:t>To connect with the server open any VNC client, fill in the IP address and port and press connect.</w:t>
      </w:r>
    </w:p>
    <w:p w:rsidR="00C948C3" w:rsidRDefault="00C948C3" w:rsidP="00C948C3">
      <w:pPr>
        <w:jc w:val="center"/>
        <w:rPr>
          <w:lang w:val="en-US"/>
        </w:rPr>
      </w:pPr>
      <w:r>
        <w:rPr>
          <w:noProof/>
          <w:lang w:eastAsia="en-GB"/>
        </w:rPr>
        <w:drawing>
          <wp:inline distT="0" distB="0" distL="0" distR="0" wp14:anchorId="1876CDA1" wp14:editId="20BB5C1A">
            <wp:extent cx="3909060" cy="1173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9060" cy="1173480"/>
                    </a:xfrm>
                    <a:prstGeom prst="rect">
                      <a:avLst/>
                    </a:prstGeom>
                    <a:noFill/>
                    <a:ln>
                      <a:noFill/>
                    </a:ln>
                  </pic:spPr>
                </pic:pic>
              </a:graphicData>
            </a:graphic>
          </wp:inline>
        </w:drawing>
      </w:r>
    </w:p>
    <w:p w:rsidR="00C948C3" w:rsidRDefault="00C948C3" w:rsidP="00C948C3">
      <w:pPr>
        <w:tabs>
          <w:tab w:val="left" w:pos="7608"/>
        </w:tabs>
        <w:rPr>
          <w:lang w:val="en-US"/>
        </w:rPr>
      </w:pPr>
      <w:r>
        <w:rPr>
          <w:lang w:val="en-US"/>
        </w:rPr>
        <w:tab/>
      </w:r>
    </w:p>
    <w:p w:rsidR="00C948C3" w:rsidRDefault="00C948C3" w:rsidP="00C948C3">
      <w:pPr>
        <w:tabs>
          <w:tab w:val="left" w:pos="7608"/>
        </w:tabs>
        <w:rPr>
          <w:ins w:id="282" w:author="Annika De Graaf" w:date="2015-01-05T00:22:00Z"/>
          <w:lang w:val="en-US"/>
        </w:rPr>
      </w:pPr>
      <w:r>
        <w:rPr>
          <w:lang w:val="en-US"/>
        </w:rPr>
        <w:t>If everything went good you will now see the splash screen of the installation of the operating system. Follow the guide in chapter 1 to complete the installation.</w:t>
      </w:r>
    </w:p>
    <w:p w:rsidR="006632D1" w:rsidRDefault="006632D1" w:rsidP="00C948C3">
      <w:pPr>
        <w:tabs>
          <w:tab w:val="left" w:pos="7608"/>
        </w:tabs>
        <w:rPr>
          <w:lang w:val="en-US"/>
        </w:rPr>
      </w:pPr>
    </w:p>
    <w:p w:rsidR="00C948C3" w:rsidRDefault="00C948C3" w:rsidP="00C948C3">
      <w:pPr>
        <w:tabs>
          <w:tab w:val="left" w:pos="7608"/>
        </w:tabs>
        <w:rPr>
          <w:lang w:val="en-US"/>
        </w:rPr>
      </w:pPr>
      <w:r>
        <w:rPr>
          <w:lang w:val="en-US"/>
        </w:rPr>
        <w:lastRenderedPageBreak/>
        <w:t xml:space="preserve">After the installation has completed install samba and </w:t>
      </w:r>
      <w:proofErr w:type="spellStart"/>
      <w:r>
        <w:rPr>
          <w:lang w:val="en-US"/>
        </w:rPr>
        <w:t>cifs</w:t>
      </w:r>
      <w:proofErr w:type="spellEnd"/>
      <w:r>
        <w:rPr>
          <w:lang w:val="en-US"/>
        </w:rPr>
        <w:t xml:space="preserve"> on the server</w:t>
      </w:r>
      <w:ins w:id="283" w:author="Annika De Graaf" w:date="2015-01-05T00:22:00Z">
        <w:r w:rsidR="006632D1">
          <w:rPr>
            <w:lang w:val="en-US"/>
          </w:rPr>
          <w:t>:</w:t>
        </w:r>
      </w:ins>
      <w:del w:id="284" w:author="Annika De Graaf" w:date="2015-01-05T00:22:00Z">
        <w:r w:rsidDel="006632D1">
          <w:rPr>
            <w:lang w:val="en-US"/>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roofErr w:type="spellStart"/>
            <w:r w:rsidRPr="006375E5">
              <w:rPr>
                <w:rFonts w:ascii="Courier New" w:eastAsia="Times New Roman" w:hAnsi="Courier New" w:cs="Courier New"/>
                <w:sz w:val="20"/>
                <w:szCs w:val="20"/>
                <w:lang w:eastAsia="nl-NL"/>
              </w:rPr>
              <w:t>apt</w:t>
            </w:r>
            <w:proofErr w:type="spellEnd"/>
            <w:r w:rsidRPr="006375E5">
              <w:rPr>
                <w:rFonts w:ascii="Courier New" w:eastAsia="Times New Roman" w:hAnsi="Courier New" w:cs="Courier New"/>
                <w:sz w:val="20"/>
                <w:szCs w:val="20"/>
                <w:lang w:eastAsia="nl-NL"/>
              </w:rPr>
              <w:t xml:space="preserve">-get </w:t>
            </w:r>
            <w:proofErr w:type="spellStart"/>
            <w:r w:rsidRPr="006375E5">
              <w:rPr>
                <w:rFonts w:ascii="Courier New" w:eastAsia="Times New Roman" w:hAnsi="Courier New" w:cs="Courier New"/>
                <w:sz w:val="20"/>
                <w:szCs w:val="20"/>
                <w:lang w:eastAsia="nl-NL"/>
              </w:rPr>
              <w:t>install</w:t>
            </w:r>
            <w:proofErr w:type="spellEnd"/>
            <w:r w:rsidRPr="006375E5">
              <w:rPr>
                <w:rFonts w:ascii="Courier New" w:eastAsia="Times New Roman" w:hAnsi="Courier New" w:cs="Courier New"/>
                <w:sz w:val="20"/>
                <w:szCs w:val="20"/>
                <w:lang w:eastAsia="nl-NL"/>
              </w:rPr>
              <w:t xml:space="preserve"> </w:t>
            </w:r>
            <w:r>
              <w:rPr>
                <w:rFonts w:ascii="Courier New" w:eastAsia="Times New Roman" w:hAnsi="Courier New" w:cs="Courier New"/>
                <w:sz w:val="20"/>
                <w:szCs w:val="20"/>
                <w:lang w:eastAsia="nl-NL"/>
              </w:rPr>
              <w:t>samba</w:t>
            </w:r>
          </w:p>
        </w:tc>
      </w:tr>
      <w:tr w:rsidR="00C948C3" w:rsidRPr="008134A1" w:rsidTr="00206B07">
        <w:tc>
          <w:tcPr>
            <w:tcW w:w="9062" w:type="dxa"/>
          </w:tcPr>
          <w:p w:rsidR="00C948C3"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8134A1">
              <w:rPr>
                <w:rFonts w:ascii="Courier New" w:eastAsia="Times New Roman" w:hAnsi="Courier New" w:cs="Courier New"/>
                <w:sz w:val="20"/>
                <w:szCs w:val="20"/>
                <w:lang w:val="en-GB" w:eastAsia="nl-NL"/>
              </w:rPr>
              <w:t xml:space="preserve">apt-get install </w:t>
            </w:r>
            <w:proofErr w:type="spellStart"/>
            <w:r w:rsidRPr="008134A1">
              <w:rPr>
                <w:rFonts w:ascii="Courier New" w:eastAsia="Times New Roman" w:hAnsi="Courier New" w:cs="Courier New"/>
                <w:sz w:val="20"/>
                <w:szCs w:val="20"/>
                <w:lang w:val="en-GB" w:eastAsia="nl-NL"/>
              </w:rPr>
              <w:t>cifs-utils</w:t>
            </w:r>
            <w:proofErr w:type="spellEnd"/>
          </w:p>
        </w:tc>
      </w:tr>
    </w:tbl>
    <w:p w:rsidR="006632D1" w:rsidRDefault="006632D1" w:rsidP="006632D1">
      <w:pPr>
        <w:pStyle w:val="NoSpacing"/>
        <w:rPr>
          <w:ins w:id="285" w:author="Annika De Graaf" w:date="2015-01-05T00:23:00Z"/>
        </w:rPr>
      </w:pPr>
    </w:p>
    <w:p w:rsidR="00C948C3" w:rsidRPr="006632D1" w:rsidRDefault="00C948C3" w:rsidP="006632D1">
      <w:pPr>
        <w:pStyle w:val="NoSpacing"/>
        <w:rPr>
          <w:sz w:val="22"/>
          <w:szCs w:val="22"/>
        </w:rPr>
      </w:pPr>
      <w:r w:rsidRPr="006632D1">
        <w:rPr>
          <w:sz w:val="22"/>
          <w:szCs w:val="22"/>
        </w:rPr>
        <w:t>Also create users to use with samba</w:t>
      </w:r>
      <w:ins w:id="286" w:author="Annika De Graaf" w:date="2015-01-05T00:23:00Z">
        <w:r w:rsidR="006632D1">
          <w:rPr>
            <w:sz w:val="22"/>
            <w:szCs w:val="22"/>
          </w:rPr>
          <w:t>:</w:t>
        </w:r>
      </w:ins>
      <w:del w:id="287" w:author="Annika De Graaf" w:date="2015-01-05T00:23:00Z">
        <w:r w:rsidRPr="006632D1" w:rsidDel="006632D1">
          <w:rPr>
            <w:sz w:val="22"/>
            <w:szCs w:val="22"/>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6375E5" w:rsidRDefault="00C948C3" w:rsidP="00206B07">
            <w:pPr>
              <w:tabs>
                <w:tab w:val="left" w:pos="7608"/>
              </w:tabs>
              <w:rPr>
                <w:rFonts w:ascii="Courier New" w:hAnsi="Courier New" w:cs="Courier New"/>
                <w:lang w:val="en-US"/>
              </w:rPr>
            </w:pPr>
            <w:proofErr w:type="spellStart"/>
            <w:r w:rsidRPr="006375E5">
              <w:rPr>
                <w:rFonts w:ascii="Courier New" w:hAnsi="Courier New" w:cs="Courier New"/>
              </w:rPr>
              <w:t>smbpasswd</w:t>
            </w:r>
            <w:proofErr w:type="spellEnd"/>
            <w:r w:rsidRPr="006375E5">
              <w:rPr>
                <w:rFonts w:ascii="Courier New" w:hAnsi="Courier New" w:cs="Courier New"/>
              </w:rPr>
              <w:t xml:space="preserve"> –a username </w:t>
            </w:r>
          </w:p>
        </w:tc>
      </w:tr>
    </w:tbl>
    <w:p w:rsidR="006632D1" w:rsidRPr="006632D1" w:rsidRDefault="006632D1" w:rsidP="006632D1">
      <w:pPr>
        <w:pStyle w:val="NoSpacing"/>
        <w:rPr>
          <w:ins w:id="288" w:author="Annika De Graaf" w:date="2015-01-05T00:23:00Z"/>
          <w:sz w:val="22"/>
          <w:szCs w:val="22"/>
        </w:rPr>
      </w:pPr>
    </w:p>
    <w:p w:rsidR="00C948C3" w:rsidRPr="006632D1" w:rsidRDefault="00C948C3" w:rsidP="006632D1">
      <w:pPr>
        <w:pStyle w:val="NoSpacing"/>
        <w:rPr>
          <w:sz w:val="22"/>
          <w:szCs w:val="22"/>
        </w:rPr>
      </w:pPr>
      <w:r w:rsidRPr="006632D1">
        <w:rPr>
          <w:sz w:val="22"/>
          <w:szCs w:val="22"/>
        </w:rPr>
        <w:t>Create a folder you want to share anywhere on your system</w:t>
      </w:r>
      <w:ins w:id="289" w:author="Annika De Graaf" w:date="2015-01-05T00:23:00Z">
        <w:r w:rsidR="006632D1">
          <w:rPr>
            <w:sz w:val="22"/>
            <w:szCs w:val="22"/>
          </w:rPr>
          <w:t>:</w:t>
        </w:r>
      </w:ins>
      <w:del w:id="290" w:author="Annika De Graaf" w:date="2015-01-05T00:23:00Z">
        <w:r w:rsidRPr="006632D1" w:rsidDel="006632D1">
          <w:rPr>
            <w:sz w:val="22"/>
            <w:szCs w:val="22"/>
          </w:rPr>
          <w:delText>.</w:delText>
        </w:r>
      </w:del>
    </w:p>
    <w:tbl>
      <w:tblPr>
        <w:tblStyle w:val="TableGrid"/>
        <w:tblW w:w="0" w:type="auto"/>
        <w:tblLook w:val="04A0" w:firstRow="1" w:lastRow="0" w:firstColumn="1" w:lastColumn="0" w:noHBand="0" w:noVBand="1"/>
      </w:tblPr>
      <w:tblGrid>
        <w:gridCol w:w="8494"/>
      </w:tblGrid>
      <w:tr w:rsidR="00C948C3" w:rsidTr="00206B07">
        <w:tc>
          <w:tcPr>
            <w:tcW w:w="9062" w:type="dxa"/>
          </w:tcPr>
          <w:p w:rsidR="00C948C3" w:rsidRPr="006375E5" w:rsidRDefault="00C948C3" w:rsidP="00206B07">
            <w:pPr>
              <w:tabs>
                <w:tab w:val="left" w:pos="7608"/>
              </w:tabs>
              <w:rPr>
                <w:rFonts w:ascii="Courier New" w:hAnsi="Courier New" w:cs="Courier New"/>
                <w:lang w:val="en-US"/>
              </w:rPr>
            </w:pPr>
            <w:proofErr w:type="spellStart"/>
            <w:r w:rsidRPr="006375E5">
              <w:rPr>
                <w:rFonts w:ascii="Courier New" w:hAnsi="Courier New" w:cs="Courier New"/>
                <w:lang w:val="en-US"/>
              </w:rPr>
              <w:t>Mkdir</w:t>
            </w:r>
            <w:proofErr w:type="spellEnd"/>
            <w:r w:rsidRPr="006375E5">
              <w:rPr>
                <w:rFonts w:ascii="Courier New" w:hAnsi="Courier New" w:cs="Courier New"/>
                <w:lang w:val="en-US"/>
              </w:rPr>
              <w:t xml:space="preserve"> /shared</w:t>
            </w:r>
          </w:p>
        </w:tc>
      </w:tr>
    </w:tbl>
    <w:p w:rsidR="006632D1" w:rsidRPr="006632D1" w:rsidRDefault="006632D1" w:rsidP="006632D1">
      <w:pPr>
        <w:pStyle w:val="NoSpacing"/>
        <w:rPr>
          <w:ins w:id="291" w:author="Annika De Graaf" w:date="2015-01-05T00:23:00Z"/>
          <w:sz w:val="22"/>
          <w:szCs w:val="22"/>
        </w:rPr>
      </w:pPr>
    </w:p>
    <w:p w:rsidR="00C948C3" w:rsidRPr="006632D1" w:rsidRDefault="00C948C3" w:rsidP="006632D1">
      <w:pPr>
        <w:pStyle w:val="NoSpacing"/>
        <w:rPr>
          <w:sz w:val="22"/>
          <w:szCs w:val="22"/>
        </w:rPr>
      </w:pPr>
      <w:r w:rsidRPr="006632D1">
        <w:rPr>
          <w:sz w:val="22"/>
          <w:szCs w:val="22"/>
        </w:rPr>
        <w:t xml:space="preserve">Edit the samba </w:t>
      </w:r>
      <w:proofErr w:type="spellStart"/>
      <w:r w:rsidRPr="006632D1">
        <w:rPr>
          <w:sz w:val="22"/>
          <w:szCs w:val="22"/>
        </w:rPr>
        <w:t>config</w:t>
      </w:r>
      <w:proofErr w:type="spellEnd"/>
      <w:r w:rsidRPr="006632D1">
        <w:rPr>
          <w:sz w:val="22"/>
          <w:szCs w:val="22"/>
        </w:rPr>
        <w:t xml:space="preserve"> file</w:t>
      </w:r>
      <w:ins w:id="292" w:author="Annika De Graaf" w:date="2015-01-05T00:23:00Z">
        <w:r w:rsidR="006632D1">
          <w:rPr>
            <w:sz w:val="22"/>
            <w:szCs w:val="22"/>
          </w:rPr>
          <w:t>:</w:t>
        </w:r>
      </w:ins>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6375E5" w:rsidRDefault="00C948C3" w:rsidP="00206B07">
            <w:pPr>
              <w:tabs>
                <w:tab w:val="left" w:pos="7608"/>
              </w:tabs>
              <w:rPr>
                <w:rFonts w:ascii="Courier New" w:hAnsi="Courier New" w:cs="Courier New"/>
                <w:lang w:val="en-US"/>
              </w:rPr>
            </w:pPr>
            <w:proofErr w:type="spellStart"/>
            <w:r w:rsidRPr="006375E5">
              <w:rPr>
                <w:rFonts w:ascii="Courier New" w:hAnsi="Courier New" w:cs="Courier New"/>
                <w:lang w:val="en-US"/>
              </w:rPr>
              <w:t>nano</w:t>
            </w:r>
            <w:proofErr w:type="spellEnd"/>
            <w:r w:rsidRPr="006375E5">
              <w:rPr>
                <w:rFonts w:ascii="Courier New" w:hAnsi="Courier New" w:cs="Courier New"/>
                <w:lang w:val="en-US"/>
              </w:rPr>
              <w:t xml:space="preserve"> /</w:t>
            </w:r>
            <w:proofErr w:type="spellStart"/>
            <w:r w:rsidRPr="006375E5">
              <w:rPr>
                <w:rFonts w:ascii="Courier New" w:hAnsi="Courier New" w:cs="Courier New"/>
                <w:lang w:val="en-US"/>
              </w:rPr>
              <w:t>etc</w:t>
            </w:r>
            <w:proofErr w:type="spellEnd"/>
            <w:r w:rsidRPr="006375E5">
              <w:rPr>
                <w:rFonts w:ascii="Courier New" w:hAnsi="Courier New" w:cs="Courier New"/>
                <w:lang w:val="en-US"/>
              </w:rPr>
              <w:t>/samba/</w:t>
            </w:r>
            <w:proofErr w:type="spellStart"/>
            <w:r w:rsidRPr="006375E5">
              <w:rPr>
                <w:rFonts w:ascii="Courier New" w:hAnsi="Courier New" w:cs="Courier New"/>
                <w:lang w:val="en-US"/>
              </w:rPr>
              <w:t>smb.conf</w:t>
            </w:r>
            <w:proofErr w:type="spellEnd"/>
          </w:p>
        </w:tc>
      </w:tr>
    </w:tbl>
    <w:p w:rsidR="006632D1" w:rsidRDefault="006632D1" w:rsidP="00C948C3">
      <w:pPr>
        <w:tabs>
          <w:tab w:val="left" w:pos="7608"/>
        </w:tabs>
        <w:rPr>
          <w:ins w:id="293" w:author="Annika De Graaf" w:date="2015-01-05T00:23:00Z"/>
          <w:lang w:val="en-US"/>
        </w:rPr>
      </w:pPr>
    </w:p>
    <w:p w:rsidR="00C948C3" w:rsidRDefault="00C948C3" w:rsidP="00C948C3">
      <w:pPr>
        <w:tabs>
          <w:tab w:val="left" w:pos="7608"/>
        </w:tabs>
        <w:rPr>
          <w:lang w:val="en-US"/>
        </w:rPr>
      </w:pPr>
      <w:r>
        <w:rPr>
          <w:lang w:val="en-US"/>
        </w:rPr>
        <w:t>Add the following lines on top if the file</w:t>
      </w:r>
      <w:ins w:id="294" w:author="Annika De Graaf" w:date="2015-01-05T00:24:00Z">
        <w:r w:rsidR="006632D1">
          <w:rPr>
            <w:lang w:val="en-US"/>
          </w:rPr>
          <w:t>:</w:t>
        </w:r>
      </w:ins>
      <w:del w:id="295" w:author="Annika De Graaf" w:date="2015-01-05T00:24:00Z">
        <w:r w:rsidDel="006632D1">
          <w:rPr>
            <w:lang w:val="en-US"/>
          </w:rPr>
          <w:delText>.</w:delText>
        </w:r>
      </w:del>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6375E5" w:rsidRDefault="00C948C3" w:rsidP="00206B07">
            <w:pPr>
              <w:tabs>
                <w:tab w:val="left" w:pos="7608"/>
              </w:tabs>
              <w:rPr>
                <w:rFonts w:ascii="Courier New" w:hAnsi="Courier New" w:cs="Courier New"/>
                <w:lang w:val="en-US"/>
              </w:rPr>
            </w:pPr>
            <w:r w:rsidRPr="006375E5">
              <w:rPr>
                <w:rFonts w:ascii="Courier New" w:hAnsi="Courier New" w:cs="Courier New"/>
                <w:lang w:val="en-US"/>
              </w:rPr>
              <w:t>[</w:t>
            </w:r>
            <w:proofErr w:type="spellStart"/>
            <w:r>
              <w:rPr>
                <w:rFonts w:ascii="Courier New" w:hAnsi="Courier New" w:cs="Courier New"/>
                <w:lang w:val="en-US"/>
              </w:rPr>
              <w:t>Sharezor</w:t>
            </w:r>
            <w:proofErr w:type="spellEnd"/>
            <w:r w:rsidRPr="006375E5">
              <w:rPr>
                <w:rFonts w:ascii="Courier New" w:hAnsi="Courier New" w:cs="Courier New"/>
                <w:lang w:val="en-US"/>
              </w:rPr>
              <w:t>]</w:t>
            </w:r>
            <w:r w:rsidRPr="006375E5">
              <w:rPr>
                <w:rFonts w:ascii="Courier New" w:hAnsi="Courier New" w:cs="Courier New"/>
                <w:lang w:val="en-US"/>
              </w:rPr>
              <w:br/>
              <w:t>path = /</w:t>
            </w:r>
            <w:r>
              <w:rPr>
                <w:rFonts w:ascii="Courier New" w:hAnsi="Courier New" w:cs="Courier New"/>
                <w:lang w:val="en-US"/>
              </w:rPr>
              <w:t>shared</w:t>
            </w:r>
            <w:r w:rsidRPr="006375E5">
              <w:rPr>
                <w:rFonts w:ascii="Courier New" w:hAnsi="Courier New" w:cs="Courier New"/>
                <w:lang w:val="en-US"/>
              </w:rPr>
              <w:t xml:space="preserve"> </w:t>
            </w:r>
            <w:r w:rsidRPr="006375E5">
              <w:rPr>
                <w:rFonts w:ascii="Courier New" w:hAnsi="Courier New" w:cs="Courier New"/>
                <w:lang w:val="en-US"/>
              </w:rPr>
              <w:br/>
            </w:r>
            <w:proofErr w:type="spellStart"/>
            <w:r w:rsidRPr="006375E5">
              <w:rPr>
                <w:rFonts w:ascii="Courier New" w:hAnsi="Courier New" w:cs="Courier New"/>
                <w:lang w:val="en-US"/>
              </w:rPr>
              <w:t>browseable</w:t>
            </w:r>
            <w:proofErr w:type="spellEnd"/>
            <w:r w:rsidRPr="006375E5">
              <w:rPr>
                <w:rFonts w:ascii="Courier New" w:hAnsi="Courier New" w:cs="Courier New"/>
                <w:lang w:val="en-US"/>
              </w:rPr>
              <w:t xml:space="preserve"> = yes</w:t>
            </w:r>
            <w:r w:rsidRPr="006375E5">
              <w:rPr>
                <w:rFonts w:ascii="Courier New" w:hAnsi="Courier New" w:cs="Courier New"/>
                <w:lang w:val="en-US"/>
              </w:rPr>
              <w:br/>
              <w:t>guest ok = no</w:t>
            </w:r>
            <w:r w:rsidRPr="006375E5">
              <w:rPr>
                <w:rFonts w:ascii="Courier New" w:hAnsi="Courier New" w:cs="Courier New"/>
                <w:lang w:val="en-US"/>
              </w:rPr>
              <w:br/>
              <w:t>read only = no</w:t>
            </w:r>
          </w:p>
        </w:tc>
      </w:tr>
    </w:tbl>
    <w:p w:rsidR="006632D1" w:rsidRPr="006632D1" w:rsidRDefault="006632D1" w:rsidP="006632D1">
      <w:pPr>
        <w:pStyle w:val="NoSpacing"/>
        <w:rPr>
          <w:ins w:id="296" w:author="Annika De Graaf" w:date="2015-01-05T00:23:00Z"/>
          <w:sz w:val="22"/>
          <w:szCs w:val="22"/>
        </w:rPr>
      </w:pPr>
    </w:p>
    <w:p w:rsidR="00C948C3" w:rsidRPr="006632D1" w:rsidRDefault="00C948C3" w:rsidP="006632D1">
      <w:pPr>
        <w:pStyle w:val="NoSpacing"/>
        <w:rPr>
          <w:sz w:val="22"/>
          <w:szCs w:val="22"/>
        </w:rPr>
      </w:pPr>
      <w:r w:rsidRPr="006632D1">
        <w:rPr>
          <w:sz w:val="22"/>
          <w:szCs w:val="22"/>
        </w:rPr>
        <w:t>Reboot the samba services</w:t>
      </w:r>
      <w:ins w:id="297" w:author="Annika De Graaf" w:date="2015-01-05T00:24:00Z">
        <w:r w:rsidR="006632D1">
          <w:rPr>
            <w:sz w:val="22"/>
            <w:szCs w:val="22"/>
          </w:rPr>
          <w:t>:</w:t>
        </w:r>
      </w:ins>
      <w:del w:id="298" w:author="Annika De Graaf" w:date="2015-01-05T00:24:00Z">
        <w:r w:rsidRPr="006632D1" w:rsidDel="006632D1">
          <w:rPr>
            <w:sz w:val="22"/>
            <w:szCs w:val="22"/>
          </w:rPr>
          <w:delText>.</w:delText>
        </w:r>
      </w:del>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A20220"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A20220">
              <w:rPr>
                <w:rFonts w:ascii="Courier New" w:eastAsia="Times New Roman" w:hAnsi="Courier New" w:cs="Courier New"/>
                <w:sz w:val="20"/>
                <w:szCs w:val="20"/>
                <w:lang w:val="en-US" w:eastAsia="nl-NL"/>
              </w:rPr>
              <w:t>/</w:t>
            </w:r>
            <w:proofErr w:type="spellStart"/>
            <w:r w:rsidRPr="00A20220">
              <w:rPr>
                <w:rFonts w:ascii="Courier New" w:eastAsia="Times New Roman" w:hAnsi="Courier New" w:cs="Courier New"/>
                <w:sz w:val="20"/>
                <w:szCs w:val="20"/>
                <w:lang w:val="en-US" w:eastAsia="nl-NL"/>
              </w:rPr>
              <w:t>etc</w:t>
            </w:r>
            <w:proofErr w:type="spellEnd"/>
            <w:r w:rsidRPr="00A20220">
              <w:rPr>
                <w:rFonts w:ascii="Courier New" w:eastAsia="Times New Roman" w:hAnsi="Courier New" w:cs="Courier New"/>
                <w:sz w:val="20"/>
                <w:szCs w:val="20"/>
                <w:lang w:val="en-US" w:eastAsia="nl-NL"/>
              </w:rPr>
              <w:t>/</w:t>
            </w:r>
            <w:proofErr w:type="spellStart"/>
            <w:r w:rsidRPr="00A20220">
              <w:rPr>
                <w:rFonts w:ascii="Courier New" w:eastAsia="Times New Roman" w:hAnsi="Courier New" w:cs="Courier New"/>
                <w:sz w:val="20"/>
                <w:szCs w:val="20"/>
                <w:lang w:val="en-US" w:eastAsia="nl-NL"/>
              </w:rPr>
              <w:t>init.d</w:t>
            </w:r>
            <w:proofErr w:type="spellEnd"/>
            <w:r w:rsidRPr="00A20220">
              <w:rPr>
                <w:rFonts w:ascii="Courier New" w:eastAsia="Times New Roman" w:hAnsi="Courier New" w:cs="Courier New"/>
                <w:sz w:val="20"/>
                <w:szCs w:val="20"/>
                <w:lang w:val="en-US" w:eastAsia="nl-NL"/>
              </w:rPr>
              <w:t>/samba restart</w:t>
            </w:r>
          </w:p>
        </w:tc>
      </w:tr>
    </w:tbl>
    <w:p w:rsidR="00C948C3" w:rsidRPr="006632D1" w:rsidRDefault="00C948C3" w:rsidP="006632D1">
      <w:pPr>
        <w:pStyle w:val="NoSpacing"/>
        <w:rPr>
          <w:sz w:val="22"/>
        </w:rPr>
      </w:pPr>
    </w:p>
    <w:p w:rsidR="00C948C3" w:rsidRPr="006632D1" w:rsidRDefault="00C948C3" w:rsidP="006632D1">
      <w:pPr>
        <w:pStyle w:val="NoSpacing"/>
        <w:rPr>
          <w:sz w:val="22"/>
        </w:rPr>
      </w:pPr>
      <w:r w:rsidRPr="006632D1">
        <w:rPr>
          <w:sz w:val="22"/>
        </w:rPr>
        <w:t xml:space="preserve">To mount the newly created share on the main </w:t>
      </w:r>
      <w:proofErr w:type="spellStart"/>
      <w:r w:rsidRPr="006632D1">
        <w:rPr>
          <w:sz w:val="22"/>
        </w:rPr>
        <w:t>debian</w:t>
      </w:r>
      <w:proofErr w:type="spellEnd"/>
      <w:r w:rsidRPr="006632D1">
        <w:rPr>
          <w:sz w:val="22"/>
        </w:rPr>
        <w:t xml:space="preserve"> server run the following command</w:t>
      </w:r>
      <w:ins w:id="299" w:author="Annika De Graaf" w:date="2015-01-05T00:24:00Z">
        <w:r w:rsidR="006632D1">
          <w:rPr>
            <w:sz w:val="22"/>
          </w:rPr>
          <w:t>:</w:t>
        </w:r>
      </w:ins>
      <w:del w:id="300" w:author="Annika De Graaf" w:date="2015-01-05T00:24:00Z">
        <w:r w:rsidRPr="006632D1" w:rsidDel="006632D1">
          <w:rPr>
            <w:sz w:val="22"/>
          </w:rPr>
          <w:delText>.</w:delText>
        </w:r>
      </w:del>
    </w:p>
    <w:tbl>
      <w:tblPr>
        <w:tblStyle w:val="TableGrid"/>
        <w:tblW w:w="0" w:type="auto"/>
        <w:tblLook w:val="04A0" w:firstRow="1" w:lastRow="0" w:firstColumn="1" w:lastColumn="0" w:noHBand="0" w:noVBand="1"/>
      </w:tblPr>
      <w:tblGrid>
        <w:gridCol w:w="8494"/>
      </w:tblGrid>
      <w:tr w:rsidR="00C948C3" w:rsidRPr="008134A1" w:rsidTr="00206B07">
        <w:tc>
          <w:tcPr>
            <w:tcW w:w="9062" w:type="dxa"/>
          </w:tcPr>
          <w:p w:rsidR="00C948C3" w:rsidRPr="00A20220" w:rsidRDefault="00C948C3" w:rsidP="00206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Pr>
                <w:rFonts w:ascii="Courier New" w:eastAsia="Times New Roman" w:hAnsi="Courier New" w:cs="Courier New"/>
                <w:sz w:val="20"/>
                <w:szCs w:val="20"/>
                <w:lang w:val="en-US" w:eastAsia="nl-NL"/>
              </w:rPr>
              <w:t xml:space="preserve">mount -t </w:t>
            </w:r>
            <w:proofErr w:type="spellStart"/>
            <w:r>
              <w:rPr>
                <w:rFonts w:ascii="Courier New" w:eastAsia="Times New Roman" w:hAnsi="Courier New" w:cs="Courier New"/>
                <w:sz w:val="20"/>
                <w:szCs w:val="20"/>
                <w:lang w:val="en-US" w:eastAsia="nl-NL"/>
              </w:rPr>
              <w:t>cifs</w:t>
            </w:r>
            <w:proofErr w:type="spellEnd"/>
            <w:r>
              <w:rPr>
                <w:rFonts w:ascii="Courier New" w:eastAsia="Times New Roman" w:hAnsi="Courier New" w:cs="Courier New"/>
                <w:sz w:val="20"/>
                <w:szCs w:val="20"/>
                <w:lang w:val="en-US" w:eastAsia="nl-NL"/>
              </w:rPr>
              <w:t xml:space="preserve"> //145.92.14.61</w:t>
            </w:r>
            <w:r w:rsidRPr="00A20220">
              <w:rPr>
                <w:rFonts w:ascii="Courier New" w:eastAsia="Times New Roman" w:hAnsi="Courier New" w:cs="Courier New"/>
                <w:sz w:val="20"/>
                <w:szCs w:val="20"/>
                <w:lang w:val="en-US" w:eastAsia="nl-NL"/>
              </w:rPr>
              <w:t xml:space="preserve"> /</w:t>
            </w:r>
            <w:proofErr w:type="spellStart"/>
            <w:r>
              <w:rPr>
                <w:rFonts w:ascii="Courier New" w:eastAsia="Times New Roman" w:hAnsi="Courier New" w:cs="Courier New"/>
                <w:sz w:val="20"/>
                <w:szCs w:val="20"/>
                <w:lang w:val="en-US" w:eastAsia="nl-NL"/>
              </w:rPr>
              <w:t>sharezor</w:t>
            </w:r>
            <w:proofErr w:type="spellEnd"/>
            <w:r w:rsidRPr="00A20220">
              <w:rPr>
                <w:rFonts w:ascii="Courier New" w:eastAsia="Times New Roman" w:hAnsi="Courier New" w:cs="Courier New"/>
                <w:sz w:val="20"/>
                <w:szCs w:val="20"/>
                <w:lang w:val="en-US" w:eastAsia="nl-NL"/>
              </w:rPr>
              <w:t xml:space="preserve"> /</w:t>
            </w:r>
            <w:proofErr w:type="spellStart"/>
            <w:r>
              <w:rPr>
                <w:rFonts w:ascii="Courier New" w:eastAsia="Times New Roman" w:hAnsi="Courier New" w:cs="Courier New"/>
                <w:sz w:val="20"/>
                <w:szCs w:val="20"/>
                <w:lang w:val="en-US" w:eastAsia="nl-NL"/>
              </w:rPr>
              <w:t>mnt</w:t>
            </w:r>
            <w:proofErr w:type="spellEnd"/>
            <w:r>
              <w:rPr>
                <w:rFonts w:ascii="Courier New" w:eastAsia="Times New Roman" w:hAnsi="Courier New" w:cs="Courier New"/>
                <w:sz w:val="20"/>
                <w:szCs w:val="20"/>
                <w:lang w:val="en-US" w:eastAsia="nl-NL"/>
              </w:rPr>
              <w:t>/share</w:t>
            </w:r>
            <w:r w:rsidRPr="00A20220">
              <w:rPr>
                <w:rFonts w:ascii="Courier New" w:eastAsia="Times New Roman" w:hAnsi="Courier New" w:cs="Courier New"/>
                <w:sz w:val="20"/>
                <w:szCs w:val="20"/>
                <w:lang w:val="en-US" w:eastAsia="nl-NL"/>
              </w:rPr>
              <w:t xml:space="preserve"> -o user=</w:t>
            </w:r>
            <w:r>
              <w:rPr>
                <w:rFonts w:ascii="Courier New" w:eastAsia="Times New Roman" w:hAnsi="Courier New" w:cs="Courier New"/>
                <w:sz w:val="20"/>
                <w:szCs w:val="20"/>
                <w:lang w:val="en-US" w:eastAsia="nl-NL"/>
              </w:rPr>
              <w:t>username</w:t>
            </w:r>
          </w:p>
        </w:tc>
      </w:tr>
    </w:tbl>
    <w:p w:rsidR="00AA06C1" w:rsidRPr="00DE5B3D" w:rsidRDefault="00AA06C1" w:rsidP="00AA06C1">
      <w:pPr>
        <w:rPr>
          <w:rFonts w:cs="Arial"/>
          <w:b/>
          <w:lang w:val="en-US"/>
        </w:rPr>
      </w:pPr>
    </w:p>
    <w:p w:rsidR="00D1263D" w:rsidRDefault="00C948C3" w:rsidP="00D1263D">
      <w:pPr>
        <w:pStyle w:val="Heading1"/>
      </w:pPr>
      <w:r>
        <w:lastRenderedPageBreak/>
        <w:t>Mailserver Installation</w:t>
      </w:r>
    </w:p>
    <w:p w:rsidR="00C948C3" w:rsidRPr="006632D1" w:rsidRDefault="00C948C3" w:rsidP="006632D1">
      <w:pPr>
        <w:pStyle w:val="NoSpacing"/>
        <w:rPr>
          <w:sz w:val="22"/>
          <w:szCs w:val="22"/>
        </w:rPr>
      </w:pPr>
      <w:r w:rsidRPr="006632D1">
        <w:rPr>
          <w:sz w:val="22"/>
          <w:szCs w:val="22"/>
        </w:rPr>
        <w:t>The mail</w:t>
      </w:r>
      <w:ins w:id="301" w:author="Annika De Graaf" w:date="2015-01-05T00:27:00Z">
        <w:r w:rsidR="006632D1" w:rsidRPr="006632D1">
          <w:rPr>
            <w:sz w:val="22"/>
            <w:szCs w:val="22"/>
          </w:rPr>
          <w:t xml:space="preserve"> </w:t>
        </w:r>
      </w:ins>
      <w:r w:rsidRPr="006632D1">
        <w:rPr>
          <w:sz w:val="22"/>
          <w:szCs w:val="22"/>
        </w:rPr>
        <w:t>server seemed like a requirement for us, because we used Fail2ban, it seemed like a good idea to</w:t>
      </w:r>
      <w:ins w:id="302" w:author="Annika De Graaf" w:date="2015-01-05T00:27:00Z">
        <w:r w:rsidR="006632D1" w:rsidRPr="006632D1">
          <w:rPr>
            <w:sz w:val="22"/>
            <w:szCs w:val="22"/>
          </w:rPr>
          <w:t>, for example,</w:t>
        </w:r>
      </w:ins>
      <w:r w:rsidRPr="006632D1">
        <w:rPr>
          <w:sz w:val="22"/>
          <w:szCs w:val="22"/>
        </w:rPr>
        <w:t xml:space="preserve"> let the administrator</w:t>
      </w:r>
      <w:ins w:id="303" w:author="Annika De Graaf" w:date="2015-01-05T00:27:00Z">
        <w:r w:rsidR="006632D1" w:rsidRPr="006632D1">
          <w:rPr>
            <w:sz w:val="22"/>
            <w:szCs w:val="22"/>
          </w:rPr>
          <w:t>(</w:t>
        </w:r>
      </w:ins>
      <w:r w:rsidRPr="006632D1">
        <w:rPr>
          <w:sz w:val="22"/>
          <w:szCs w:val="22"/>
        </w:rPr>
        <w:t>s</w:t>
      </w:r>
      <w:ins w:id="304" w:author="Annika De Graaf" w:date="2015-01-05T00:27:00Z">
        <w:r w:rsidR="006632D1" w:rsidRPr="006632D1">
          <w:rPr>
            <w:sz w:val="22"/>
            <w:szCs w:val="22"/>
          </w:rPr>
          <w:t>)</w:t>
        </w:r>
      </w:ins>
      <w:r w:rsidRPr="006632D1">
        <w:rPr>
          <w:sz w:val="22"/>
          <w:szCs w:val="22"/>
        </w:rPr>
        <w:t xml:space="preserve"> know when a certain IP has blocked</w:t>
      </w:r>
      <w:del w:id="305" w:author="Annika De Graaf" w:date="2015-01-05T00:27:00Z">
        <w:r w:rsidRPr="006632D1" w:rsidDel="006632D1">
          <w:rPr>
            <w:sz w:val="22"/>
            <w:szCs w:val="22"/>
          </w:rPr>
          <w:delText xml:space="preserve"> for example</w:delText>
        </w:r>
      </w:del>
      <w:r w:rsidRPr="006632D1">
        <w:rPr>
          <w:sz w:val="22"/>
          <w:szCs w:val="22"/>
        </w:rPr>
        <w:t>. Not only is it useful for Fail2ban, but if you redirect all mail from the root to an external e</w:t>
      </w:r>
      <w:del w:id="306" w:author="Annika De Graaf" w:date="2015-01-05T00:28:00Z">
        <w:r w:rsidRPr="006632D1" w:rsidDel="006632D1">
          <w:rPr>
            <w:sz w:val="22"/>
            <w:szCs w:val="22"/>
          </w:rPr>
          <w:delText>-</w:delText>
        </w:r>
      </w:del>
      <w:r w:rsidRPr="006632D1">
        <w:rPr>
          <w:sz w:val="22"/>
          <w:szCs w:val="22"/>
        </w:rPr>
        <w:t>mail address</w:t>
      </w:r>
      <w:ins w:id="307" w:author="Annika De Graaf" w:date="2015-01-05T00:28:00Z">
        <w:r w:rsidR="006632D1" w:rsidRPr="006632D1">
          <w:rPr>
            <w:sz w:val="22"/>
            <w:szCs w:val="22"/>
          </w:rPr>
          <w:t xml:space="preserve">, the administrator(s) can </w:t>
        </w:r>
      </w:ins>
      <w:del w:id="308" w:author="Annika De Graaf" w:date="2015-01-05T00:28:00Z">
        <w:r w:rsidRPr="006632D1" w:rsidDel="006632D1">
          <w:rPr>
            <w:sz w:val="22"/>
            <w:szCs w:val="22"/>
          </w:rPr>
          <w:delText xml:space="preserve"> then we can </w:delText>
        </w:r>
      </w:del>
      <w:r w:rsidRPr="006632D1">
        <w:rPr>
          <w:sz w:val="22"/>
          <w:szCs w:val="22"/>
        </w:rPr>
        <w:t>be up-to-date with system bugs and errors</w:t>
      </w:r>
      <w:ins w:id="309" w:author="Annika De Graaf" w:date="2015-01-05T00:28:00Z">
        <w:r w:rsidR="006632D1" w:rsidRPr="006632D1">
          <w:rPr>
            <w:sz w:val="22"/>
            <w:szCs w:val="22"/>
          </w:rPr>
          <w:t xml:space="preserve"> even without being logged into the server</w:t>
        </w:r>
      </w:ins>
      <w:r w:rsidRPr="006632D1">
        <w:rPr>
          <w:sz w:val="22"/>
          <w:szCs w:val="22"/>
        </w:rPr>
        <w:t>.</w:t>
      </w:r>
    </w:p>
    <w:p w:rsidR="00C948C3" w:rsidRPr="006632D1" w:rsidRDefault="00C948C3" w:rsidP="006632D1">
      <w:pPr>
        <w:pStyle w:val="NoSpacing"/>
        <w:rPr>
          <w:sz w:val="22"/>
          <w:szCs w:val="22"/>
        </w:rPr>
      </w:pPr>
    </w:p>
    <w:p w:rsidR="00C948C3" w:rsidRPr="006632D1" w:rsidRDefault="00C948C3" w:rsidP="006632D1">
      <w:pPr>
        <w:pStyle w:val="NoSpacing"/>
        <w:rPr>
          <w:sz w:val="22"/>
          <w:szCs w:val="22"/>
        </w:rPr>
      </w:pPr>
      <w:del w:id="310" w:author="Annika De Graaf" w:date="2015-01-05T00:29:00Z">
        <w:r w:rsidRPr="006632D1" w:rsidDel="006632D1">
          <w:rPr>
            <w:sz w:val="22"/>
            <w:szCs w:val="22"/>
          </w:rPr>
          <w:delText>For that we are using</w:delText>
        </w:r>
      </w:del>
      <w:ins w:id="311" w:author="Annika De Graaf" w:date="2015-01-05T00:29:00Z">
        <w:r w:rsidR="006632D1">
          <w:rPr>
            <w:sz w:val="22"/>
            <w:szCs w:val="22"/>
          </w:rPr>
          <w:t>The software package we are using for the mail server is called</w:t>
        </w:r>
      </w:ins>
      <w:r w:rsidRPr="006632D1">
        <w:rPr>
          <w:sz w:val="22"/>
          <w:szCs w:val="22"/>
        </w:rPr>
        <w:t xml:space="preserve"> Mutt. Mutt is software that works as mailbox, with this we are able to read all the system errors that the root account </w:t>
      </w:r>
      <w:del w:id="312" w:author="Annika De Graaf" w:date="2015-01-05T00:29:00Z">
        <w:r w:rsidRPr="006632D1" w:rsidDel="006632D1">
          <w:rPr>
            <w:sz w:val="22"/>
            <w:szCs w:val="22"/>
          </w:rPr>
          <w:delText xml:space="preserve">(virt) </w:delText>
        </w:r>
      </w:del>
      <w:r w:rsidRPr="006632D1">
        <w:rPr>
          <w:sz w:val="22"/>
          <w:szCs w:val="22"/>
        </w:rPr>
        <w:t>receives.</w:t>
      </w:r>
    </w:p>
    <w:p w:rsidR="00C948C3" w:rsidRDefault="00C948C3" w:rsidP="00C948C3"/>
    <w:p w:rsidR="00C948C3" w:rsidRDefault="00C948C3">
      <w:pPr>
        <w:jc w:val="center"/>
        <w:pPrChange w:id="313" w:author="Annika De Graaf" w:date="2015-01-05T00:31:00Z">
          <w:pPr/>
        </w:pPrChange>
      </w:pPr>
      <w:r>
        <w:rPr>
          <w:rFonts w:ascii="Helvetica" w:hAnsi="Helvetica" w:cs="Helvetica"/>
          <w:noProof/>
          <w:lang w:eastAsia="en-GB"/>
        </w:rPr>
        <w:drawing>
          <wp:inline distT="0" distB="0" distL="0" distR="0" wp14:anchorId="6B3C4D51" wp14:editId="036F0EEC">
            <wp:extent cx="4965972" cy="31908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9083" cy="3199299"/>
                    </a:xfrm>
                    <a:prstGeom prst="rect">
                      <a:avLst/>
                    </a:prstGeom>
                    <a:noFill/>
                    <a:ln>
                      <a:noFill/>
                    </a:ln>
                  </pic:spPr>
                </pic:pic>
              </a:graphicData>
            </a:graphic>
          </wp:inline>
        </w:drawing>
      </w:r>
    </w:p>
    <w:p w:rsidR="00C948C3" w:rsidRDefault="00C948C3" w:rsidP="00C948C3"/>
    <w:p w:rsidR="00C948C3" w:rsidDel="006632D1" w:rsidRDefault="00C948C3" w:rsidP="00C948C3">
      <w:pPr>
        <w:rPr>
          <w:del w:id="314" w:author="Annika De Graaf" w:date="2015-01-05T00:30:00Z"/>
        </w:rPr>
      </w:pPr>
      <w:r>
        <w:t xml:space="preserve">To send e-mails to the outside world you’ll need something called Smart Relaying. We use a certain URL for that, relay.muppetlabs.nl, this URL allows us to send an email with the root account of our server to the outside world. Useful things to do with this for example are: </w:t>
      </w:r>
    </w:p>
    <w:p w:rsidR="00C948C3" w:rsidRDefault="00C948C3" w:rsidP="00C948C3"/>
    <w:p w:rsidR="00C948C3" w:rsidRPr="006632D1" w:rsidRDefault="00C948C3" w:rsidP="00C948C3">
      <w:pPr>
        <w:pStyle w:val="ListParagraph"/>
        <w:numPr>
          <w:ilvl w:val="0"/>
          <w:numId w:val="17"/>
        </w:numPr>
        <w:spacing w:line="240" w:lineRule="auto"/>
        <w:rPr>
          <w:rFonts w:asciiTheme="minorHAnsi" w:hAnsiTheme="minorHAnsi"/>
          <w:lang w:val="en-GB"/>
          <w:rPrChange w:id="315" w:author="Annika De Graaf" w:date="2015-01-05T00:30:00Z">
            <w:rPr>
              <w:lang w:val="en-GB"/>
            </w:rPr>
          </w:rPrChange>
        </w:rPr>
      </w:pPr>
      <w:r w:rsidRPr="006632D1">
        <w:rPr>
          <w:rFonts w:asciiTheme="minorHAnsi" w:hAnsiTheme="minorHAnsi"/>
          <w:lang w:val="en-GB"/>
          <w:rPrChange w:id="316" w:author="Annika De Graaf" w:date="2015-01-05T00:30:00Z">
            <w:rPr>
              <w:lang w:val="en-GB"/>
            </w:rPr>
          </w:rPrChange>
        </w:rPr>
        <w:t>Letting a (hacked) user know that their account has been banned</w:t>
      </w:r>
    </w:p>
    <w:p w:rsidR="00C948C3" w:rsidRPr="006632D1" w:rsidRDefault="00C948C3" w:rsidP="00C948C3">
      <w:pPr>
        <w:pStyle w:val="ListParagraph"/>
        <w:numPr>
          <w:ilvl w:val="0"/>
          <w:numId w:val="17"/>
        </w:numPr>
        <w:spacing w:line="240" w:lineRule="auto"/>
        <w:rPr>
          <w:rFonts w:asciiTheme="minorHAnsi" w:hAnsiTheme="minorHAnsi"/>
          <w:lang w:val="en-GB"/>
          <w:rPrChange w:id="317" w:author="Annika De Graaf" w:date="2015-01-05T00:30:00Z">
            <w:rPr>
              <w:lang w:val="en-GB"/>
            </w:rPr>
          </w:rPrChange>
        </w:rPr>
      </w:pPr>
      <w:r w:rsidRPr="006632D1">
        <w:rPr>
          <w:rFonts w:asciiTheme="minorHAnsi" w:hAnsiTheme="minorHAnsi"/>
          <w:lang w:val="en-GB"/>
          <w:rPrChange w:id="318" w:author="Annika De Graaf" w:date="2015-01-05T00:30:00Z">
            <w:rPr>
              <w:lang w:val="en-GB"/>
            </w:rPr>
          </w:rPrChange>
        </w:rPr>
        <w:t>Sending notification(s) to server admin(s)</w:t>
      </w:r>
    </w:p>
    <w:p w:rsidR="00C948C3" w:rsidRDefault="00C948C3" w:rsidP="00C948C3">
      <w:pPr>
        <w:rPr>
          <w:ins w:id="319" w:author="Annika De Graaf" w:date="2015-01-05T00:31:00Z"/>
        </w:rPr>
      </w:pPr>
    </w:p>
    <w:p w:rsidR="006632D1" w:rsidRDefault="006632D1" w:rsidP="00C948C3">
      <w:pPr>
        <w:rPr>
          <w:ins w:id="320" w:author="Annika De Graaf" w:date="2015-01-05T00:31:00Z"/>
        </w:rPr>
      </w:pPr>
    </w:p>
    <w:p w:rsidR="006632D1" w:rsidRDefault="006632D1" w:rsidP="00C948C3">
      <w:pPr>
        <w:rPr>
          <w:ins w:id="321" w:author="Annika De Graaf" w:date="2015-01-05T00:31:00Z"/>
        </w:rPr>
      </w:pPr>
    </w:p>
    <w:p w:rsidR="006632D1" w:rsidRDefault="006632D1" w:rsidP="00C948C3"/>
    <w:p w:rsidR="00C948C3" w:rsidRDefault="00C948C3" w:rsidP="00C948C3">
      <w:r>
        <w:lastRenderedPageBreak/>
        <w:t>To make this work you need to create a small simple file in root called “.</w:t>
      </w:r>
      <w:proofErr w:type="spellStart"/>
      <w:r>
        <w:t>muttrc</w:t>
      </w:r>
      <w:proofErr w:type="spellEnd"/>
      <w:r>
        <w:t>”, the contents should look like this:</w:t>
      </w:r>
    </w:p>
    <w:p w:rsidR="00C948C3" w:rsidDel="006632D1" w:rsidRDefault="00C948C3" w:rsidP="00C948C3">
      <w:pPr>
        <w:rPr>
          <w:del w:id="322" w:author="Annika De Graaf" w:date="2015-01-05T00:31:00Z"/>
        </w:rPr>
      </w:pPr>
      <w:r>
        <w:rPr>
          <w:noProof/>
          <w:lang w:eastAsia="en-GB"/>
        </w:rPr>
        <w:drawing>
          <wp:inline distT="0" distB="0" distL="0" distR="0" wp14:anchorId="569C15D3" wp14:editId="3CFE324B">
            <wp:extent cx="5270500" cy="99030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990303"/>
                    </a:xfrm>
                    <a:prstGeom prst="rect">
                      <a:avLst/>
                    </a:prstGeom>
                    <a:noFill/>
                    <a:ln>
                      <a:noFill/>
                    </a:ln>
                  </pic:spPr>
                </pic:pic>
              </a:graphicData>
            </a:graphic>
          </wp:inline>
        </w:drawing>
      </w:r>
    </w:p>
    <w:p w:rsidR="00C948C3" w:rsidRDefault="00C948C3" w:rsidP="00C948C3"/>
    <w:p w:rsidR="006632D1" w:rsidRPr="00072555" w:rsidRDefault="00C948C3" w:rsidP="00072555">
      <w:pPr>
        <w:pStyle w:val="NoSpacing"/>
        <w:rPr>
          <w:ins w:id="323" w:author="Annika De Graaf" w:date="2015-01-05T00:32:00Z"/>
          <w:sz w:val="22"/>
          <w:szCs w:val="22"/>
        </w:rPr>
      </w:pPr>
      <w:r w:rsidRPr="00072555">
        <w:rPr>
          <w:sz w:val="22"/>
          <w:szCs w:val="22"/>
        </w:rPr>
        <w:t xml:space="preserve">Mutt automatically uses these settings that you only have to save in root. </w:t>
      </w:r>
    </w:p>
    <w:p w:rsidR="00C948C3" w:rsidRPr="00072555" w:rsidRDefault="00C948C3" w:rsidP="00072555">
      <w:pPr>
        <w:pStyle w:val="NoSpacing"/>
        <w:rPr>
          <w:sz w:val="22"/>
          <w:szCs w:val="22"/>
        </w:rPr>
      </w:pPr>
      <w:r w:rsidRPr="00072555">
        <w:rPr>
          <w:sz w:val="22"/>
          <w:szCs w:val="22"/>
        </w:rPr>
        <w:t xml:space="preserve">Exim4 is also required to </w:t>
      </w:r>
      <w:del w:id="324" w:author="Annika De Graaf" w:date="2015-01-05T00:32:00Z">
        <w:r w:rsidRPr="00072555" w:rsidDel="006632D1">
          <w:rPr>
            <w:sz w:val="22"/>
            <w:szCs w:val="22"/>
          </w:rPr>
          <w:delText>completed</w:delText>
        </w:r>
      </w:del>
      <w:ins w:id="325" w:author="Annika De Graaf" w:date="2015-01-05T00:32:00Z">
        <w:r w:rsidR="006632D1" w:rsidRPr="006632D1">
          <w:rPr>
            <w:sz w:val="22"/>
            <w:szCs w:val="22"/>
          </w:rPr>
          <w:t>complete</w:t>
        </w:r>
      </w:ins>
      <w:r w:rsidRPr="00072555">
        <w:rPr>
          <w:sz w:val="22"/>
          <w:szCs w:val="22"/>
        </w:rPr>
        <w:t xml:space="preserve"> your package, though you do not have to configure it after you install it, that’s where </w:t>
      </w:r>
      <w:ins w:id="326" w:author="Annika De Graaf" w:date="2015-01-05T00:32:00Z">
        <w:r w:rsidR="00072555">
          <w:rPr>
            <w:sz w:val="22"/>
            <w:szCs w:val="22"/>
          </w:rPr>
          <w:t>‘</w:t>
        </w:r>
      </w:ins>
      <w:proofErr w:type="spellStart"/>
      <w:r w:rsidRPr="00072555">
        <w:rPr>
          <w:sz w:val="22"/>
          <w:szCs w:val="22"/>
        </w:rPr>
        <w:t>sendmail</w:t>
      </w:r>
      <w:proofErr w:type="spellEnd"/>
      <w:ins w:id="327" w:author="Annika De Graaf" w:date="2015-01-05T00:32:00Z">
        <w:r w:rsidR="00072555">
          <w:rPr>
            <w:sz w:val="22"/>
            <w:szCs w:val="22"/>
          </w:rPr>
          <w:t>’</w:t>
        </w:r>
      </w:ins>
      <w:r w:rsidRPr="00072555">
        <w:rPr>
          <w:sz w:val="22"/>
          <w:szCs w:val="22"/>
        </w:rPr>
        <w:t xml:space="preserve"> comes in</w:t>
      </w:r>
      <w:ins w:id="328" w:author="Annika De Graaf" w:date="2015-01-05T00:32:00Z">
        <w:r w:rsidR="00072555">
          <w:rPr>
            <w:sz w:val="22"/>
            <w:szCs w:val="22"/>
          </w:rPr>
          <w:t>to</w:t>
        </w:r>
      </w:ins>
      <w:r w:rsidRPr="00072555">
        <w:rPr>
          <w:sz w:val="22"/>
          <w:szCs w:val="22"/>
        </w:rPr>
        <w:t xml:space="preserve"> play. Installing </w:t>
      </w:r>
      <w:proofErr w:type="spellStart"/>
      <w:r w:rsidRPr="00072555">
        <w:rPr>
          <w:sz w:val="22"/>
          <w:szCs w:val="22"/>
        </w:rPr>
        <w:t>sendmail</w:t>
      </w:r>
      <w:proofErr w:type="spellEnd"/>
      <w:r w:rsidRPr="00072555">
        <w:rPr>
          <w:sz w:val="22"/>
          <w:szCs w:val="22"/>
        </w:rPr>
        <w:t xml:space="preserve"> comes with some configurations</w:t>
      </w:r>
      <w:ins w:id="329" w:author="Annika De Graaf" w:date="2015-01-05T00:32:00Z">
        <w:r w:rsidR="00072555">
          <w:rPr>
            <w:sz w:val="22"/>
            <w:szCs w:val="22"/>
          </w:rPr>
          <w:t>,</w:t>
        </w:r>
      </w:ins>
      <w:r w:rsidRPr="00072555">
        <w:rPr>
          <w:sz w:val="22"/>
          <w:szCs w:val="22"/>
        </w:rPr>
        <w:t xml:space="preserve"> though it can happen that </w:t>
      </w:r>
      <w:del w:id="330" w:author="Annika De Graaf" w:date="2015-01-05T00:33:00Z">
        <w:r w:rsidRPr="00072555" w:rsidDel="00072555">
          <w:rPr>
            <w:sz w:val="22"/>
            <w:szCs w:val="22"/>
          </w:rPr>
          <w:delText xml:space="preserve">sometimes </w:delText>
        </w:r>
      </w:del>
      <w:proofErr w:type="spellStart"/>
      <w:r w:rsidRPr="00072555">
        <w:rPr>
          <w:sz w:val="22"/>
          <w:szCs w:val="22"/>
        </w:rPr>
        <w:t>sendmail</w:t>
      </w:r>
      <w:proofErr w:type="spellEnd"/>
      <w:r w:rsidRPr="00072555">
        <w:rPr>
          <w:sz w:val="22"/>
          <w:szCs w:val="22"/>
        </w:rPr>
        <w:t xml:space="preserve"> doesn’t install everything. If it so happens that </w:t>
      </w:r>
      <w:proofErr w:type="spellStart"/>
      <w:r w:rsidRPr="00072555">
        <w:rPr>
          <w:sz w:val="22"/>
          <w:szCs w:val="22"/>
        </w:rPr>
        <w:t>sendmail</w:t>
      </w:r>
      <w:proofErr w:type="spellEnd"/>
      <w:r w:rsidRPr="00072555">
        <w:rPr>
          <w:sz w:val="22"/>
          <w:szCs w:val="22"/>
        </w:rPr>
        <w:t xml:space="preserve"> doesn’t create all the files required for you to get everything working, installing postfix is suggested. </w:t>
      </w:r>
      <w:ins w:id="331" w:author="Annika De Graaf" w:date="2015-01-05T00:33:00Z">
        <w:r w:rsidR="00072555">
          <w:rPr>
            <w:sz w:val="22"/>
            <w:szCs w:val="22"/>
          </w:rPr>
          <w:t>This</w:t>
        </w:r>
      </w:ins>
      <w:del w:id="332" w:author="Annika De Graaf" w:date="2015-01-05T00:33:00Z">
        <w:r w:rsidRPr="00072555" w:rsidDel="00072555">
          <w:rPr>
            <w:sz w:val="22"/>
            <w:szCs w:val="22"/>
          </w:rPr>
          <w:delText>It</w:delText>
        </w:r>
      </w:del>
      <w:r w:rsidRPr="00072555">
        <w:rPr>
          <w:sz w:val="22"/>
          <w:szCs w:val="22"/>
        </w:rPr>
        <w:t xml:space="preserve"> can override the settings of both </w:t>
      </w:r>
      <w:proofErr w:type="spellStart"/>
      <w:r w:rsidRPr="00072555">
        <w:rPr>
          <w:sz w:val="22"/>
          <w:szCs w:val="22"/>
        </w:rPr>
        <w:t>sendmail</w:t>
      </w:r>
      <w:proofErr w:type="spellEnd"/>
      <w:r w:rsidRPr="00072555">
        <w:rPr>
          <w:sz w:val="22"/>
          <w:szCs w:val="22"/>
        </w:rPr>
        <w:t xml:space="preserve"> and </w:t>
      </w:r>
      <w:ins w:id="333" w:author="Annika De Graaf" w:date="2015-01-05T00:34:00Z">
        <w:r w:rsidR="00072555">
          <w:rPr>
            <w:sz w:val="22"/>
            <w:szCs w:val="22"/>
          </w:rPr>
          <w:t>E</w:t>
        </w:r>
      </w:ins>
      <w:del w:id="334" w:author="Annika De Graaf" w:date="2015-01-05T00:34:00Z">
        <w:r w:rsidRPr="00072555" w:rsidDel="00072555">
          <w:rPr>
            <w:sz w:val="22"/>
            <w:szCs w:val="22"/>
          </w:rPr>
          <w:delText>e</w:delText>
        </w:r>
      </w:del>
      <w:r w:rsidRPr="00072555">
        <w:rPr>
          <w:sz w:val="22"/>
          <w:szCs w:val="22"/>
        </w:rPr>
        <w:t>xim4 with the correct options selected and set it up automatically for you in a matter of seconds. This will result in a working system that is able to send e-mails to the outside world and forward them.</w:t>
      </w:r>
    </w:p>
    <w:p w:rsidR="00C948C3" w:rsidRPr="00072555" w:rsidRDefault="00C948C3" w:rsidP="00072555">
      <w:pPr>
        <w:pStyle w:val="NoSpacing"/>
        <w:rPr>
          <w:sz w:val="22"/>
          <w:szCs w:val="22"/>
        </w:rPr>
      </w:pPr>
    </w:p>
    <w:p w:rsidR="00C948C3" w:rsidRPr="00072555" w:rsidRDefault="00C948C3" w:rsidP="00072555">
      <w:pPr>
        <w:pStyle w:val="NoSpacing"/>
        <w:rPr>
          <w:sz w:val="22"/>
          <w:szCs w:val="22"/>
        </w:rPr>
      </w:pPr>
      <w:r w:rsidRPr="00072555">
        <w:rPr>
          <w:sz w:val="22"/>
          <w:szCs w:val="22"/>
        </w:rPr>
        <w:t>Another useful function that comes with fail2ban is the ability to report to a user account with a mailbox. This means you can get a detailed report who tried to</w:t>
      </w:r>
      <w:ins w:id="335" w:author="Annika De Graaf" w:date="2015-01-05T00:34:00Z">
        <w:r w:rsidR="00072555">
          <w:rPr>
            <w:sz w:val="22"/>
            <w:szCs w:val="22"/>
          </w:rPr>
          <w:t xml:space="preserve"> perform a malicious attack called</w:t>
        </w:r>
      </w:ins>
      <w:r w:rsidRPr="00072555">
        <w:rPr>
          <w:sz w:val="22"/>
          <w:szCs w:val="22"/>
        </w:rPr>
        <w:t xml:space="preserve"> brute</w:t>
      </w:r>
      <w:ins w:id="336" w:author="Annika De Graaf" w:date="2015-01-05T00:34:00Z">
        <w:r w:rsidR="00072555">
          <w:rPr>
            <w:sz w:val="22"/>
            <w:szCs w:val="22"/>
          </w:rPr>
          <w:t xml:space="preserve"> </w:t>
        </w:r>
      </w:ins>
      <w:r w:rsidRPr="00072555">
        <w:rPr>
          <w:sz w:val="22"/>
          <w:szCs w:val="22"/>
        </w:rPr>
        <w:t>force</w:t>
      </w:r>
      <w:ins w:id="337" w:author="Annika De Graaf" w:date="2015-01-05T00:35:00Z">
        <w:r w:rsidR="00072555">
          <w:rPr>
            <w:sz w:val="22"/>
            <w:szCs w:val="22"/>
          </w:rPr>
          <w:t xml:space="preserve"> on</w:t>
        </w:r>
      </w:ins>
      <w:r w:rsidRPr="00072555">
        <w:rPr>
          <w:sz w:val="22"/>
          <w:szCs w:val="22"/>
        </w:rPr>
        <w:t xml:space="preserve"> </w:t>
      </w:r>
      <w:del w:id="338" w:author="Annika De Graaf" w:date="2015-01-05T00:34:00Z">
        <w:r w:rsidRPr="00072555" w:rsidDel="00072555">
          <w:rPr>
            <w:sz w:val="22"/>
            <w:szCs w:val="22"/>
          </w:rPr>
          <w:delText xml:space="preserve">your </w:delText>
        </w:r>
      </w:del>
      <w:ins w:id="339" w:author="Annika De Graaf" w:date="2015-01-05T00:34:00Z">
        <w:r w:rsidR="00072555">
          <w:rPr>
            <w:sz w:val="22"/>
            <w:szCs w:val="22"/>
          </w:rPr>
          <w:t>the</w:t>
        </w:r>
        <w:r w:rsidR="00072555" w:rsidRPr="00072555">
          <w:rPr>
            <w:sz w:val="22"/>
            <w:szCs w:val="22"/>
          </w:rPr>
          <w:t xml:space="preserve"> </w:t>
        </w:r>
      </w:ins>
      <w:r w:rsidRPr="00072555">
        <w:rPr>
          <w:sz w:val="22"/>
          <w:szCs w:val="22"/>
        </w:rPr>
        <w:t xml:space="preserve">server. </w:t>
      </w:r>
    </w:p>
    <w:p w:rsidR="00C948C3" w:rsidRDefault="00C948C3" w:rsidP="00C948C3"/>
    <w:p w:rsidR="00C948C3" w:rsidRDefault="00C948C3" w:rsidP="00C948C3">
      <w:r>
        <w:rPr>
          <w:noProof/>
          <w:lang w:eastAsia="en-GB"/>
        </w:rPr>
        <w:drawing>
          <wp:inline distT="0" distB="0" distL="0" distR="0" wp14:anchorId="7EDC3DA3" wp14:editId="6235809C">
            <wp:extent cx="5270500" cy="663185"/>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663185"/>
                    </a:xfrm>
                    <a:prstGeom prst="rect">
                      <a:avLst/>
                    </a:prstGeom>
                    <a:noFill/>
                    <a:ln>
                      <a:noFill/>
                    </a:ln>
                  </pic:spPr>
                </pic:pic>
              </a:graphicData>
            </a:graphic>
          </wp:inline>
        </w:drawing>
      </w:r>
    </w:p>
    <w:p w:rsidR="00C948C3" w:rsidRPr="00072555" w:rsidRDefault="00C948C3" w:rsidP="00072555">
      <w:pPr>
        <w:pStyle w:val="NoSpacing"/>
        <w:rPr>
          <w:sz w:val="22"/>
          <w:szCs w:val="22"/>
        </w:rPr>
      </w:pPr>
    </w:p>
    <w:p w:rsidR="00C948C3" w:rsidRPr="00072555" w:rsidRDefault="00C948C3" w:rsidP="00072555">
      <w:pPr>
        <w:pStyle w:val="NoSpacing"/>
        <w:rPr>
          <w:sz w:val="22"/>
          <w:szCs w:val="22"/>
        </w:rPr>
      </w:pPr>
      <w:r w:rsidRPr="00072555">
        <w:rPr>
          <w:sz w:val="22"/>
          <w:szCs w:val="22"/>
        </w:rPr>
        <w:t xml:space="preserve">You can decide how much information you want to receive depending on the action you choose. (M, MW, MWL). MWL contains a log so you can see what account </w:t>
      </w:r>
      <w:del w:id="340" w:author="Annika De Graaf" w:date="2015-01-05T00:35:00Z">
        <w:r w:rsidRPr="00072555" w:rsidDel="00072555">
          <w:rPr>
            <w:sz w:val="22"/>
            <w:szCs w:val="22"/>
          </w:rPr>
          <w:delText xml:space="preserve">they </w:delText>
        </w:r>
      </w:del>
      <w:ins w:id="341" w:author="Annika De Graaf" w:date="2015-01-05T00:35:00Z">
        <w:r w:rsidR="00072555">
          <w:rPr>
            <w:sz w:val="22"/>
            <w:szCs w:val="22"/>
          </w:rPr>
          <w:t>the attacker</w:t>
        </w:r>
        <w:r w:rsidR="00072555" w:rsidRPr="00072555">
          <w:rPr>
            <w:sz w:val="22"/>
            <w:szCs w:val="22"/>
          </w:rPr>
          <w:t xml:space="preserve"> </w:t>
        </w:r>
      </w:ins>
      <w:r w:rsidRPr="00072555">
        <w:rPr>
          <w:sz w:val="22"/>
          <w:szCs w:val="22"/>
        </w:rPr>
        <w:t>ha</w:t>
      </w:r>
      <w:ins w:id="342" w:author="Annika De Graaf" w:date="2015-01-05T00:36:00Z">
        <w:r w:rsidR="00072555">
          <w:rPr>
            <w:sz w:val="22"/>
            <w:szCs w:val="22"/>
          </w:rPr>
          <w:t>s</w:t>
        </w:r>
      </w:ins>
      <w:del w:id="343" w:author="Annika De Graaf" w:date="2015-01-05T00:36:00Z">
        <w:r w:rsidRPr="00072555" w:rsidDel="00072555">
          <w:rPr>
            <w:sz w:val="22"/>
            <w:szCs w:val="22"/>
          </w:rPr>
          <w:delText>d</w:delText>
        </w:r>
      </w:del>
      <w:r w:rsidRPr="00072555">
        <w:rPr>
          <w:sz w:val="22"/>
          <w:szCs w:val="22"/>
        </w:rPr>
        <w:t xml:space="preserve"> been trying to access, this is also the most detailed action.</w:t>
      </w:r>
    </w:p>
    <w:p w:rsidR="00C948C3" w:rsidRDefault="00C948C3" w:rsidP="00C948C3"/>
    <w:p w:rsidR="00C948C3" w:rsidRDefault="00C948C3" w:rsidP="00C948C3">
      <w:r>
        <w:rPr>
          <w:noProof/>
          <w:lang w:eastAsia="en-GB"/>
        </w:rPr>
        <w:drawing>
          <wp:inline distT="0" distB="0" distL="0" distR="0" wp14:anchorId="3993DE2D" wp14:editId="78BF47B3">
            <wp:extent cx="5270500" cy="2096954"/>
            <wp:effectExtent l="0" t="0" r="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2096954"/>
                    </a:xfrm>
                    <a:prstGeom prst="rect">
                      <a:avLst/>
                    </a:prstGeom>
                    <a:noFill/>
                    <a:ln>
                      <a:noFill/>
                    </a:ln>
                  </pic:spPr>
                </pic:pic>
              </a:graphicData>
            </a:graphic>
          </wp:inline>
        </w:drawing>
      </w:r>
    </w:p>
    <w:p w:rsidR="00C948C3" w:rsidRDefault="00C948C3" w:rsidP="00C948C3"/>
    <w:p w:rsidR="00C948C3" w:rsidRDefault="00C948C3" w:rsidP="00C948C3"/>
    <w:p w:rsidR="00C948C3" w:rsidDel="00072555" w:rsidRDefault="00C948C3" w:rsidP="00C948C3">
      <w:pPr>
        <w:rPr>
          <w:del w:id="344" w:author="Annika De Graaf" w:date="2015-01-05T00:36:00Z"/>
        </w:rPr>
      </w:pPr>
      <w:r>
        <w:rPr>
          <w:noProof/>
          <w:lang w:eastAsia="en-GB"/>
        </w:rPr>
        <w:lastRenderedPageBreak/>
        <w:drawing>
          <wp:inline distT="0" distB="0" distL="0" distR="0" wp14:anchorId="5D2E98AF" wp14:editId="5FA458C0">
            <wp:extent cx="5270500" cy="1364052"/>
            <wp:effectExtent l="0" t="0" r="0" b="762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1364052"/>
                    </a:xfrm>
                    <a:prstGeom prst="rect">
                      <a:avLst/>
                    </a:prstGeom>
                    <a:noFill/>
                    <a:ln>
                      <a:noFill/>
                    </a:ln>
                  </pic:spPr>
                </pic:pic>
              </a:graphicData>
            </a:graphic>
          </wp:inline>
        </w:drawing>
      </w:r>
    </w:p>
    <w:p w:rsidR="00C948C3" w:rsidDel="00072555" w:rsidRDefault="00C948C3" w:rsidP="00C948C3">
      <w:pPr>
        <w:rPr>
          <w:del w:id="345" w:author="Annika De Graaf" w:date="2015-01-05T00:36:00Z"/>
        </w:rPr>
      </w:pPr>
    </w:p>
    <w:p w:rsidR="00C948C3" w:rsidDel="00072555" w:rsidRDefault="00C948C3" w:rsidP="00C948C3">
      <w:pPr>
        <w:rPr>
          <w:del w:id="346" w:author="Annika De Graaf" w:date="2015-01-05T00:36:00Z"/>
        </w:rPr>
      </w:pPr>
    </w:p>
    <w:p w:rsidR="00C948C3" w:rsidDel="00072555" w:rsidRDefault="00C948C3" w:rsidP="00C948C3">
      <w:pPr>
        <w:rPr>
          <w:del w:id="347" w:author="Annika De Graaf" w:date="2015-01-05T00:36:00Z"/>
        </w:rPr>
      </w:pPr>
    </w:p>
    <w:p w:rsidR="00C948C3" w:rsidDel="00072555" w:rsidRDefault="00C948C3" w:rsidP="00C948C3">
      <w:pPr>
        <w:rPr>
          <w:del w:id="348" w:author="Annika De Graaf" w:date="2015-01-05T00:36:00Z"/>
        </w:rPr>
      </w:pPr>
    </w:p>
    <w:p w:rsidR="00C948C3" w:rsidRDefault="00C948C3" w:rsidP="00C948C3"/>
    <w:p w:rsidR="00C948C3" w:rsidRDefault="00C948C3" w:rsidP="00C948C3"/>
    <w:p w:rsidR="00C948C3" w:rsidDel="00072555" w:rsidRDefault="00C948C3" w:rsidP="00C948C3">
      <w:pPr>
        <w:rPr>
          <w:del w:id="349" w:author="Annika De Graaf" w:date="2015-01-05T00:36:00Z"/>
        </w:rPr>
      </w:pPr>
      <w:r>
        <w:rPr>
          <w:noProof/>
          <w:lang w:eastAsia="en-GB"/>
        </w:rPr>
        <w:drawing>
          <wp:inline distT="0" distB="0" distL="0" distR="0" wp14:anchorId="3EED9C29" wp14:editId="3C8CA5A4">
            <wp:extent cx="5270500" cy="2790473"/>
            <wp:effectExtent l="0" t="0" r="0" b="381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2790473"/>
                    </a:xfrm>
                    <a:prstGeom prst="rect">
                      <a:avLst/>
                    </a:prstGeom>
                    <a:noFill/>
                    <a:ln>
                      <a:noFill/>
                    </a:ln>
                  </pic:spPr>
                </pic:pic>
              </a:graphicData>
            </a:graphic>
          </wp:inline>
        </w:drawing>
      </w:r>
    </w:p>
    <w:p w:rsidR="00C948C3" w:rsidDel="00072555" w:rsidRDefault="00C948C3" w:rsidP="00C948C3">
      <w:pPr>
        <w:rPr>
          <w:del w:id="350" w:author="Annika De Graaf" w:date="2015-01-05T00:36:00Z"/>
        </w:rPr>
      </w:pPr>
    </w:p>
    <w:p w:rsidR="00C948C3" w:rsidDel="00072555" w:rsidRDefault="00C948C3" w:rsidP="00C948C3">
      <w:pPr>
        <w:rPr>
          <w:del w:id="351" w:author="Annika De Graaf" w:date="2015-01-05T00:36:00Z"/>
        </w:rPr>
      </w:pPr>
    </w:p>
    <w:p w:rsidR="00C948C3" w:rsidDel="00072555" w:rsidRDefault="00C948C3" w:rsidP="00C948C3">
      <w:pPr>
        <w:rPr>
          <w:del w:id="352" w:author="Annika De Graaf" w:date="2015-01-05T00:36:00Z"/>
        </w:rPr>
      </w:pPr>
    </w:p>
    <w:p w:rsidR="00C948C3" w:rsidDel="00072555" w:rsidRDefault="00C948C3" w:rsidP="00C948C3">
      <w:pPr>
        <w:rPr>
          <w:del w:id="353" w:author="Annika De Graaf" w:date="2015-01-05T00:36:00Z"/>
        </w:rPr>
      </w:pPr>
    </w:p>
    <w:p w:rsidR="00C948C3" w:rsidRDefault="00C948C3" w:rsidP="00C948C3"/>
    <w:p w:rsidR="00C948C3" w:rsidRDefault="00C948C3" w:rsidP="00C948C3">
      <w:r>
        <w:t>If you use mutt or mail</w:t>
      </w:r>
      <w:ins w:id="354" w:author="Annika De Graaf" w:date="2015-01-05T00:37:00Z">
        <w:r w:rsidR="00072555">
          <w:t xml:space="preserve"> </w:t>
        </w:r>
      </w:ins>
      <w:r>
        <w:t xml:space="preserve">(you must have </w:t>
      </w:r>
      <w:proofErr w:type="spellStart"/>
      <w:r>
        <w:t>mailutils</w:t>
      </w:r>
      <w:proofErr w:type="spellEnd"/>
      <w:r>
        <w:t xml:space="preserve"> installed!!) you will be able to see your e</w:t>
      </w:r>
      <w:del w:id="355" w:author="Annika De Graaf" w:date="2015-01-05T00:37:00Z">
        <w:r w:rsidDel="00072555">
          <w:delText>-</w:delText>
        </w:r>
      </w:del>
      <w:r>
        <w:t>mails. If you have enabled fail2ban successfully and allow it to send you reports, you should be able to see the following</w:t>
      </w:r>
      <w:ins w:id="356" w:author="Annika De Graaf" w:date="2015-01-05T00:37:00Z">
        <w:r w:rsidR="00072555">
          <w:t>:</w:t>
        </w:r>
      </w:ins>
      <w:del w:id="357" w:author="Annika De Graaf" w:date="2015-01-05T00:37:00Z">
        <w:r w:rsidDel="00072555">
          <w:delText>.</w:delText>
        </w:r>
      </w:del>
    </w:p>
    <w:p w:rsidR="00C948C3" w:rsidRDefault="00C948C3" w:rsidP="00C948C3">
      <w:r>
        <w:rPr>
          <w:noProof/>
          <w:lang w:eastAsia="en-GB"/>
        </w:rPr>
        <w:drawing>
          <wp:anchor distT="0" distB="0" distL="114300" distR="114300" simplePos="0" relativeHeight="251664384" behindDoc="0" locked="0" layoutInCell="1" allowOverlap="1" wp14:anchorId="7ABB48C2" wp14:editId="7DE345EA">
            <wp:simplePos x="0" y="0"/>
            <wp:positionH relativeFrom="column">
              <wp:posOffset>2540</wp:posOffset>
            </wp:positionH>
            <wp:positionV relativeFrom="paragraph">
              <wp:posOffset>41910</wp:posOffset>
            </wp:positionV>
            <wp:extent cx="4813300" cy="2160270"/>
            <wp:effectExtent l="0" t="0" r="12700" b="0"/>
            <wp:wrapSquare wrapText="bothSides"/>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3300" cy="2160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8C3" w:rsidRDefault="00C948C3" w:rsidP="00C948C3"/>
    <w:p w:rsidR="00C948C3" w:rsidRDefault="00C948C3" w:rsidP="00C948C3"/>
    <w:p w:rsidR="00C948C3" w:rsidRDefault="00C948C3" w:rsidP="00C948C3"/>
    <w:p w:rsidR="00C948C3" w:rsidRDefault="00C948C3" w:rsidP="00C948C3"/>
    <w:p w:rsidR="00C948C3" w:rsidRDefault="00C948C3" w:rsidP="00C948C3"/>
    <w:p w:rsidR="00C948C3" w:rsidRDefault="00C948C3" w:rsidP="00C948C3"/>
    <w:p w:rsidR="00C948C3" w:rsidRDefault="00C948C3" w:rsidP="00C948C3"/>
    <w:p w:rsidR="00C948C3" w:rsidRDefault="00C948C3" w:rsidP="00C948C3"/>
    <w:p w:rsidR="00C948C3" w:rsidDel="00072555" w:rsidRDefault="00C948C3" w:rsidP="00C948C3">
      <w:pPr>
        <w:pStyle w:val="ListParagraph"/>
        <w:rPr>
          <w:del w:id="358" w:author="Annika De Graaf" w:date="2015-01-05T00:37:00Z"/>
        </w:rPr>
      </w:pPr>
      <w:del w:id="359" w:author="Annika De Graaf" w:date="2015-01-05T00:37:00Z">
        <w:r w:rsidDel="00072555">
          <w:delText>Forwarding aan de praat krijgen</w:delText>
        </w:r>
      </w:del>
    </w:p>
    <w:p w:rsidR="00C948C3" w:rsidDel="00072555" w:rsidRDefault="00C948C3" w:rsidP="00C948C3">
      <w:pPr>
        <w:pStyle w:val="ListParagraph"/>
        <w:rPr>
          <w:del w:id="360" w:author="Annika De Graaf" w:date="2015-01-05T00:37:00Z"/>
        </w:rPr>
      </w:pPr>
    </w:p>
    <w:p w:rsidR="00D1263D" w:rsidRDefault="00D1263D" w:rsidP="00C948C3"/>
    <w:p w:rsidR="00C948C3" w:rsidRDefault="00EC2846" w:rsidP="00C948C3">
      <w:pPr>
        <w:pStyle w:val="Heading1"/>
      </w:pPr>
      <w:r>
        <w:lastRenderedPageBreak/>
        <w:t xml:space="preserve">Website </w:t>
      </w:r>
      <w:proofErr w:type="spellStart"/>
      <w:r>
        <w:t>Coding</w:t>
      </w:r>
      <w:proofErr w:type="spellEnd"/>
      <w:r>
        <w:t xml:space="preserve"> </w:t>
      </w:r>
      <w:proofErr w:type="spellStart"/>
      <w:r>
        <w:t>and</w:t>
      </w:r>
      <w:proofErr w:type="spellEnd"/>
      <w:r>
        <w:t xml:space="preserve"> </w:t>
      </w:r>
      <w:proofErr w:type="spellStart"/>
      <w:r>
        <w:t>Configuration</w:t>
      </w:r>
      <w:proofErr w:type="spellEnd"/>
    </w:p>
    <w:p w:rsidR="006A420E" w:rsidRPr="006A420E" w:rsidRDefault="006A420E" w:rsidP="006A420E">
      <w:pPr>
        <w:pStyle w:val="NoSpacing"/>
        <w:rPr>
          <w:sz w:val="22"/>
          <w:szCs w:val="22"/>
          <w:lang w:eastAsia="nl-NL"/>
        </w:rPr>
      </w:pPr>
      <w:r>
        <w:rPr>
          <w:sz w:val="22"/>
          <w:szCs w:val="22"/>
          <w:lang w:eastAsia="nl-NL"/>
        </w:rPr>
        <w:t xml:space="preserve">The website is the “front-end” part of the product. This is the part customers and potential customers will see and it will be the interface which they will use to access </w:t>
      </w:r>
      <w:proofErr w:type="spellStart"/>
      <w:r>
        <w:rPr>
          <w:sz w:val="22"/>
          <w:szCs w:val="22"/>
          <w:lang w:eastAsia="nl-NL"/>
        </w:rPr>
        <w:t>Plaintech’s</w:t>
      </w:r>
      <w:proofErr w:type="spellEnd"/>
      <w:r>
        <w:rPr>
          <w:sz w:val="22"/>
          <w:szCs w:val="22"/>
          <w:lang w:eastAsia="nl-NL"/>
        </w:rPr>
        <w:t xml:space="preserve"> services.</w:t>
      </w:r>
    </w:p>
    <w:p w:rsidR="006A420E" w:rsidRDefault="006A420E" w:rsidP="006A420E">
      <w:pPr>
        <w:pStyle w:val="Heading2"/>
        <w:rPr>
          <w:szCs w:val="36"/>
          <w:lang w:val="en-GB"/>
        </w:rPr>
      </w:pPr>
      <w:r>
        <w:rPr>
          <w:noProof/>
          <w:lang w:val="en-GB" w:eastAsia="en-GB"/>
        </w:rPr>
        <w:drawing>
          <wp:anchor distT="0" distB="0" distL="114300" distR="114300" simplePos="0" relativeHeight="251667456" behindDoc="0" locked="0" layoutInCell="1" allowOverlap="1" wp14:anchorId="014E1451" wp14:editId="2B6E15BC">
            <wp:simplePos x="0" y="0"/>
            <wp:positionH relativeFrom="margin">
              <wp:posOffset>3818890</wp:posOffset>
            </wp:positionH>
            <wp:positionV relativeFrom="margin">
              <wp:posOffset>1009650</wp:posOffset>
            </wp:positionV>
            <wp:extent cx="2125980" cy="3265805"/>
            <wp:effectExtent l="0" t="0" r="762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25980" cy="3265805"/>
                    </a:xfrm>
                    <a:prstGeom prst="rect">
                      <a:avLst/>
                    </a:prstGeom>
                  </pic:spPr>
                </pic:pic>
              </a:graphicData>
            </a:graphic>
          </wp:anchor>
        </w:drawing>
      </w:r>
      <w:r>
        <w:rPr>
          <w:szCs w:val="36"/>
          <w:lang w:val="en-GB"/>
        </w:rPr>
        <w:t>Website Components</w:t>
      </w:r>
    </w:p>
    <w:p w:rsidR="006A420E" w:rsidRPr="006A420E" w:rsidRDefault="006A420E">
      <w:pPr>
        <w:rPr>
          <w:lang w:eastAsia="nl-NL"/>
        </w:rPr>
      </w:pPr>
      <w:r>
        <w:rPr>
          <w:lang w:eastAsia="nl-NL"/>
        </w:rPr>
        <w:t xml:space="preserve">The website consists of multiple components, as you can see on the picture to the right. Basically, the upper half of the picture contains files which are “back-end” files and thus will not be seen by the customers, but are required to make the website work. The lower half of the picture contains “front-end” content that will be seen by the customers. All the files which are required for the website can be changed according to the wishes and needs of </w:t>
      </w:r>
      <w:proofErr w:type="spellStart"/>
      <w:r>
        <w:rPr>
          <w:lang w:eastAsia="nl-NL"/>
        </w:rPr>
        <w:t>Plaintech</w:t>
      </w:r>
      <w:proofErr w:type="spellEnd"/>
      <w:r>
        <w:rPr>
          <w:lang w:eastAsia="nl-NL"/>
        </w:rPr>
        <w:t>. To make any changes, however, one needs to know where in the files the changes should be made. The next chapters will discuss the pages and how they could be changed.</w:t>
      </w:r>
    </w:p>
    <w:p w:rsidR="006A420E" w:rsidRDefault="006A420E" w:rsidP="006A420E">
      <w:pPr>
        <w:pStyle w:val="Heading2"/>
        <w:rPr>
          <w:szCs w:val="36"/>
          <w:lang w:val="en-GB"/>
        </w:rPr>
      </w:pPr>
      <w:r>
        <w:rPr>
          <w:szCs w:val="36"/>
          <w:lang w:val="en-GB"/>
        </w:rPr>
        <w:t>Front-end Pages</w:t>
      </w:r>
    </w:p>
    <w:p w:rsidR="00BB5886" w:rsidRPr="00BB5886" w:rsidRDefault="006A420E" w:rsidP="00BB5886">
      <w:pPr>
        <w:rPr>
          <w:lang w:eastAsia="nl-NL"/>
        </w:rPr>
      </w:pPr>
      <w:r>
        <w:rPr>
          <w:lang w:eastAsia="nl-NL"/>
        </w:rPr>
        <w:t>As mention</w:t>
      </w:r>
      <w:r w:rsidR="00BB5886">
        <w:rPr>
          <w:lang w:eastAsia="nl-NL"/>
        </w:rPr>
        <w:t xml:space="preserve">ed in the previous chapter, there are both back-end files, which will not be seen by the customer and front-end files, which will be seen by the customer. In this chapter the front-end files will be explained so that </w:t>
      </w:r>
      <w:proofErr w:type="spellStart"/>
      <w:r w:rsidR="00BB5886">
        <w:rPr>
          <w:lang w:eastAsia="nl-NL"/>
        </w:rPr>
        <w:t>Plaintech</w:t>
      </w:r>
      <w:proofErr w:type="spellEnd"/>
      <w:r w:rsidR="00BB5886">
        <w:rPr>
          <w:lang w:eastAsia="nl-NL"/>
        </w:rPr>
        <w:t xml:space="preserve"> can change the website’s content according to their wishes.</w:t>
      </w:r>
    </w:p>
    <w:p w:rsidR="00BB5886" w:rsidRPr="00AA3580" w:rsidRDefault="00BB5886" w:rsidP="00BB5886">
      <w:pPr>
        <w:pStyle w:val="Heading3"/>
        <w:rPr>
          <w:lang w:val="en-GB"/>
        </w:rPr>
      </w:pPr>
      <w:r>
        <w:rPr>
          <w:lang w:val="en-GB"/>
        </w:rPr>
        <w:t>Content</w:t>
      </w:r>
    </w:p>
    <w:p w:rsidR="00BB5886" w:rsidRDefault="00B64D4E" w:rsidP="00BB5886">
      <w:pPr>
        <w:pStyle w:val="NoSpacing"/>
        <w:rPr>
          <w:sz w:val="22"/>
          <w:szCs w:val="22"/>
          <w:lang w:eastAsia="nl-NL"/>
        </w:rPr>
      </w:pPr>
      <w:r>
        <w:rPr>
          <w:noProof/>
          <w:lang w:val="en-GB" w:eastAsia="en-GB"/>
        </w:rPr>
        <w:drawing>
          <wp:anchor distT="0" distB="0" distL="114300" distR="114300" simplePos="0" relativeHeight="251668480" behindDoc="1" locked="0" layoutInCell="1" allowOverlap="1" wp14:anchorId="258D43D8" wp14:editId="37708EB6">
            <wp:simplePos x="0" y="0"/>
            <wp:positionH relativeFrom="margin">
              <wp:posOffset>1771015</wp:posOffset>
            </wp:positionH>
            <wp:positionV relativeFrom="margin">
              <wp:posOffset>5913755</wp:posOffset>
            </wp:positionV>
            <wp:extent cx="4029075" cy="2466928"/>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r="6842"/>
                    <a:stretch/>
                  </pic:blipFill>
                  <pic:spPr bwMode="auto">
                    <a:xfrm>
                      <a:off x="0" y="0"/>
                      <a:ext cx="4029075" cy="2466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886" w:rsidRPr="00BB5886">
        <w:rPr>
          <w:sz w:val="22"/>
          <w:szCs w:val="22"/>
          <w:lang w:eastAsia="nl-NL"/>
        </w:rPr>
        <w:t xml:space="preserve">The front-end of the website mainly consists of .html files. These files contain the information displayed in the browser, in other words this is what the customer sees. The content of the website is what generally changes most, as this is what the company wants their customers to know. The biggest part of each .html file is the same in our structure, as these are </w:t>
      </w:r>
      <w:r w:rsidR="00BB5886">
        <w:rPr>
          <w:sz w:val="22"/>
          <w:szCs w:val="22"/>
          <w:lang w:eastAsia="nl-NL"/>
        </w:rPr>
        <w:t>the head</w:t>
      </w:r>
      <w:r w:rsidR="00BB5886" w:rsidRPr="00BB5886">
        <w:rPr>
          <w:sz w:val="22"/>
          <w:szCs w:val="22"/>
          <w:lang w:eastAsia="nl-NL"/>
        </w:rPr>
        <w:t xml:space="preserve">, the </w:t>
      </w:r>
      <w:r w:rsidR="00BB5886">
        <w:rPr>
          <w:sz w:val="22"/>
          <w:szCs w:val="22"/>
          <w:lang w:eastAsia="nl-NL"/>
        </w:rPr>
        <w:t>header</w:t>
      </w:r>
      <w:r w:rsidR="00BB5886" w:rsidRPr="00BB5886">
        <w:rPr>
          <w:sz w:val="22"/>
          <w:szCs w:val="22"/>
          <w:lang w:eastAsia="nl-NL"/>
        </w:rPr>
        <w:t xml:space="preserve"> and the </w:t>
      </w:r>
      <w:r w:rsidR="00BB5886">
        <w:rPr>
          <w:sz w:val="22"/>
          <w:szCs w:val="22"/>
          <w:lang w:eastAsia="nl-NL"/>
        </w:rPr>
        <w:t>footer</w:t>
      </w:r>
      <w:r w:rsidR="00BB5886" w:rsidRPr="00BB5886">
        <w:rPr>
          <w:sz w:val="22"/>
          <w:szCs w:val="22"/>
          <w:lang w:eastAsia="nl-NL"/>
        </w:rPr>
        <w:t>.</w:t>
      </w:r>
    </w:p>
    <w:p w:rsidR="00B64D4E" w:rsidRPr="00BB5886" w:rsidRDefault="00B64D4E" w:rsidP="00BB5886">
      <w:pPr>
        <w:pStyle w:val="NoSpacing"/>
        <w:rPr>
          <w:sz w:val="22"/>
          <w:szCs w:val="22"/>
          <w:lang w:eastAsia="nl-NL"/>
        </w:rPr>
      </w:pPr>
    </w:p>
    <w:p w:rsidR="00B64D4E" w:rsidRDefault="00BB5886" w:rsidP="00BB5886">
      <w:pPr>
        <w:pStyle w:val="NoSpacing"/>
        <w:rPr>
          <w:sz w:val="22"/>
          <w:szCs w:val="22"/>
          <w:lang w:eastAsia="nl-NL"/>
        </w:rPr>
      </w:pPr>
      <w:r w:rsidRPr="00BB5886">
        <w:rPr>
          <w:sz w:val="22"/>
          <w:szCs w:val="22"/>
          <w:lang w:eastAsia="nl-NL"/>
        </w:rPr>
        <w:t xml:space="preserve">Let’s take a look at the </w:t>
      </w:r>
      <w:r>
        <w:rPr>
          <w:sz w:val="22"/>
          <w:szCs w:val="22"/>
          <w:lang w:eastAsia="nl-NL"/>
        </w:rPr>
        <w:t xml:space="preserve">head </w:t>
      </w:r>
      <w:r w:rsidRPr="00BB5886">
        <w:rPr>
          <w:sz w:val="22"/>
          <w:szCs w:val="22"/>
          <w:lang w:eastAsia="nl-NL"/>
        </w:rPr>
        <w:t>first:</w:t>
      </w:r>
      <w:r w:rsidR="00B64D4E" w:rsidRPr="00B64D4E">
        <w:rPr>
          <w:noProof/>
          <w:lang w:eastAsia="en-GB"/>
        </w:rPr>
        <w:t xml:space="preserve"> </w:t>
      </w:r>
    </w:p>
    <w:p w:rsidR="00BB5886" w:rsidRPr="00BB5886" w:rsidRDefault="00BB5886" w:rsidP="00BB5886">
      <w:pPr>
        <w:pStyle w:val="NoSpacing"/>
        <w:rPr>
          <w:sz w:val="22"/>
          <w:szCs w:val="22"/>
          <w:lang w:eastAsia="nl-NL"/>
        </w:rPr>
      </w:pPr>
    </w:p>
    <w:p w:rsidR="006A420E" w:rsidRDefault="00B64D4E" w:rsidP="00BB5886">
      <w:pPr>
        <w:pStyle w:val="NoSpacing"/>
        <w:rPr>
          <w:sz w:val="22"/>
          <w:szCs w:val="22"/>
        </w:rPr>
      </w:pPr>
      <w:r>
        <w:rPr>
          <w:sz w:val="22"/>
          <w:szCs w:val="22"/>
        </w:rPr>
        <w:t>The head starts with a title, this can be changed to anything.</w:t>
      </w:r>
    </w:p>
    <w:p w:rsidR="00B64D4E" w:rsidRDefault="00B64D4E" w:rsidP="00BB5886">
      <w:pPr>
        <w:pStyle w:val="NoSpacing"/>
        <w:rPr>
          <w:sz w:val="22"/>
          <w:szCs w:val="22"/>
        </w:rPr>
      </w:pPr>
      <w:r>
        <w:rPr>
          <w:sz w:val="22"/>
          <w:szCs w:val="22"/>
        </w:rPr>
        <w:t>After that a set of characters, or charset, is defined and the links to the .</w:t>
      </w:r>
      <w:proofErr w:type="spellStart"/>
      <w:r>
        <w:rPr>
          <w:sz w:val="22"/>
          <w:szCs w:val="22"/>
        </w:rPr>
        <w:t>css</w:t>
      </w:r>
      <w:proofErr w:type="spellEnd"/>
      <w:r>
        <w:rPr>
          <w:sz w:val="22"/>
          <w:szCs w:val="22"/>
        </w:rPr>
        <w:t xml:space="preserve"> documents, the style documents, are provided. These links are very </w:t>
      </w:r>
      <w:r>
        <w:rPr>
          <w:sz w:val="22"/>
          <w:szCs w:val="22"/>
        </w:rPr>
        <w:lastRenderedPageBreak/>
        <w:t xml:space="preserve">important as without them the website looks plain and basically only contains text. </w:t>
      </w:r>
      <w:r w:rsidR="00D2209B">
        <w:rPr>
          <w:sz w:val="22"/>
          <w:szCs w:val="22"/>
        </w:rPr>
        <w:t>The changes that can be made to the style documents will be discussed in the next chapter.</w:t>
      </w:r>
    </w:p>
    <w:p w:rsidR="00D2209B" w:rsidRDefault="00D2209B" w:rsidP="00BB5886">
      <w:pPr>
        <w:pStyle w:val="NoSpacing"/>
        <w:rPr>
          <w:sz w:val="22"/>
          <w:szCs w:val="22"/>
        </w:rPr>
      </w:pPr>
      <w:r>
        <w:rPr>
          <w:sz w:val="22"/>
          <w:szCs w:val="22"/>
        </w:rPr>
        <w:t>Underneath the links, there is a block of code which is used for (outdated) Internet Explorer versions. The code is not necessary, but might come in handy when dealing with older browser versions.</w:t>
      </w:r>
    </w:p>
    <w:p w:rsidR="00D2209B" w:rsidRDefault="00D2209B" w:rsidP="00BB5886">
      <w:pPr>
        <w:pStyle w:val="NoSpacing"/>
        <w:rPr>
          <w:sz w:val="22"/>
          <w:szCs w:val="22"/>
        </w:rPr>
      </w:pPr>
      <w:r>
        <w:rPr>
          <w:sz w:val="22"/>
          <w:szCs w:val="22"/>
        </w:rPr>
        <w:t>However this part of the code does not contain any text content, it is a very important part of the code.</w:t>
      </w:r>
    </w:p>
    <w:p w:rsidR="00D2209B" w:rsidRDefault="00D2209B" w:rsidP="00BB5886">
      <w:pPr>
        <w:pStyle w:val="NoSpacing"/>
        <w:rPr>
          <w:sz w:val="22"/>
          <w:szCs w:val="22"/>
        </w:rPr>
      </w:pPr>
    </w:p>
    <w:p w:rsidR="00D2209B" w:rsidRDefault="00D2209B" w:rsidP="00BB5886">
      <w:pPr>
        <w:pStyle w:val="NoSpacing"/>
        <w:rPr>
          <w:sz w:val="22"/>
          <w:szCs w:val="22"/>
        </w:rPr>
      </w:pPr>
      <w:r>
        <w:rPr>
          <w:sz w:val="22"/>
          <w:szCs w:val="22"/>
        </w:rPr>
        <w:t>Next up is the header:</w:t>
      </w:r>
    </w:p>
    <w:p w:rsidR="00D2209B" w:rsidRDefault="00D2209B" w:rsidP="00BB5886">
      <w:pPr>
        <w:pStyle w:val="NoSpacing"/>
        <w:rPr>
          <w:sz w:val="22"/>
          <w:szCs w:val="22"/>
        </w:rPr>
      </w:pPr>
      <w:r>
        <w:rPr>
          <w:noProof/>
          <w:lang w:val="en-GB" w:eastAsia="en-GB"/>
        </w:rPr>
        <w:drawing>
          <wp:anchor distT="0" distB="0" distL="114300" distR="114300" simplePos="0" relativeHeight="251669504" behindDoc="0" locked="0" layoutInCell="1" allowOverlap="1" wp14:anchorId="0E26BF8A" wp14:editId="7F8ED53D">
            <wp:simplePos x="0" y="0"/>
            <wp:positionH relativeFrom="margin">
              <wp:align>left</wp:align>
            </wp:positionH>
            <wp:positionV relativeFrom="margin">
              <wp:posOffset>1539875</wp:posOffset>
            </wp:positionV>
            <wp:extent cx="3742690" cy="28098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2279" t="8951"/>
                    <a:stretch/>
                  </pic:blipFill>
                  <pic:spPr bwMode="auto">
                    <a:xfrm>
                      <a:off x="0" y="0"/>
                      <a:ext cx="3742690"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209B" w:rsidRDefault="00D2209B" w:rsidP="00BB5886">
      <w:pPr>
        <w:pStyle w:val="NoSpacing"/>
        <w:rPr>
          <w:sz w:val="22"/>
          <w:szCs w:val="22"/>
        </w:rPr>
      </w:pPr>
      <w:r>
        <w:rPr>
          <w:sz w:val="22"/>
          <w:szCs w:val="22"/>
        </w:rPr>
        <w:t>The header mainly contains the menu and the top bar of the website.</w:t>
      </w:r>
    </w:p>
    <w:p w:rsidR="00D2209B" w:rsidRDefault="00D2209B" w:rsidP="00BB5886">
      <w:pPr>
        <w:pStyle w:val="NoSpacing"/>
        <w:rPr>
          <w:sz w:val="22"/>
          <w:szCs w:val="22"/>
        </w:rPr>
      </w:pPr>
    </w:p>
    <w:p w:rsidR="00D2209B" w:rsidRDefault="00D2209B" w:rsidP="00BB5886">
      <w:pPr>
        <w:pStyle w:val="NoSpacing"/>
        <w:rPr>
          <w:sz w:val="22"/>
          <w:szCs w:val="22"/>
        </w:rPr>
      </w:pPr>
      <w:r>
        <w:rPr>
          <w:noProof/>
          <w:sz w:val="22"/>
          <w:szCs w:val="22"/>
          <w:lang w:val="en-GB" w:eastAsia="en-GB"/>
        </w:rPr>
        <mc:AlternateContent>
          <mc:Choice Requires="wps">
            <w:drawing>
              <wp:anchor distT="0" distB="0" distL="114300" distR="114300" simplePos="0" relativeHeight="251670528" behindDoc="0" locked="0" layoutInCell="1" allowOverlap="1">
                <wp:simplePos x="0" y="0"/>
                <wp:positionH relativeFrom="column">
                  <wp:posOffset>1062990</wp:posOffset>
                </wp:positionH>
                <wp:positionV relativeFrom="paragraph">
                  <wp:posOffset>123825</wp:posOffset>
                </wp:positionV>
                <wp:extent cx="2657475" cy="847725"/>
                <wp:effectExtent l="19050" t="19050" r="28575" b="28575"/>
                <wp:wrapNone/>
                <wp:docPr id="47" name="Rounded Rectangle 47"/>
                <wp:cNvGraphicFramePr/>
                <a:graphic xmlns:a="http://schemas.openxmlformats.org/drawingml/2006/main">
                  <a:graphicData uri="http://schemas.microsoft.com/office/word/2010/wordprocessingShape">
                    <wps:wsp>
                      <wps:cNvSpPr/>
                      <wps:spPr>
                        <a:xfrm>
                          <a:off x="0" y="0"/>
                          <a:ext cx="2657475" cy="8477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D3915" id="Rounded Rectangle 47" o:spid="_x0000_s1026" style="position:absolute;margin-left:83.7pt;margin-top:9.75pt;width:209.25pt;height:6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" filled="f" strokecolor="red" strokeweight="2.25pt">
                <v:stroke joinstyle="miter"/>
              </v:roundrect>
            </w:pict>
          </mc:Fallback>
        </mc:AlternateContent>
      </w:r>
      <w:r>
        <w:rPr>
          <w:sz w:val="22"/>
          <w:szCs w:val="22"/>
        </w:rPr>
        <w:t>The only element in the header that is likely to be changed is the menu and its links.</w:t>
      </w:r>
    </w:p>
    <w:p w:rsidR="00B33EBC" w:rsidRDefault="00B33EBC" w:rsidP="00BB5886">
      <w:pPr>
        <w:pStyle w:val="NoSpacing"/>
        <w:rPr>
          <w:sz w:val="22"/>
          <w:szCs w:val="22"/>
        </w:rPr>
      </w:pPr>
      <w:r>
        <w:rPr>
          <w:sz w:val="22"/>
          <w:szCs w:val="22"/>
        </w:rPr>
        <w:t>To change the links of the menu, the part circled in red must be changed. Text of the links can be changed here by changing the black words, and links can be added or deleted by creating an exact copy of one of the &lt;li&gt; elements, or deleting a line containing a &lt;li&gt; element. Links usually only get changed when a new page is added to the website, or a page is removed or changed.</w:t>
      </w:r>
    </w:p>
    <w:p w:rsidR="00814F07" w:rsidRDefault="00814F07" w:rsidP="00BB5886">
      <w:pPr>
        <w:pStyle w:val="NoSpacing"/>
        <w:rPr>
          <w:sz w:val="22"/>
          <w:szCs w:val="22"/>
        </w:rPr>
      </w:pPr>
      <w:r>
        <w:rPr>
          <w:sz w:val="22"/>
          <w:szCs w:val="22"/>
        </w:rPr>
        <w:t xml:space="preserve">This is what the menu looks </w:t>
      </w:r>
      <w:r w:rsidR="00F72323">
        <w:rPr>
          <w:sz w:val="22"/>
          <w:szCs w:val="22"/>
        </w:rPr>
        <w:t>like with the code displayed ab</w:t>
      </w:r>
      <w:bookmarkStart w:id="361" w:name="_GoBack"/>
      <w:bookmarkEnd w:id="361"/>
      <w:r>
        <w:rPr>
          <w:sz w:val="22"/>
          <w:szCs w:val="22"/>
        </w:rPr>
        <w:t>ove:</w:t>
      </w:r>
      <w:r w:rsidRPr="00814F07">
        <w:rPr>
          <w:noProof/>
          <w:lang w:eastAsia="en-GB"/>
        </w:rPr>
        <w:t xml:space="preserve"> </w:t>
      </w:r>
      <w:r>
        <w:rPr>
          <w:noProof/>
          <w:lang w:val="en-GB" w:eastAsia="en-GB"/>
        </w:rPr>
        <w:drawing>
          <wp:inline distT="0" distB="0" distL="0" distR="0" wp14:anchorId="4EA08F58" wp14:editId="00A7F492">
            <wp:extent cx="5400040" cy="847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47090"/>
                    </a:xfrm>
                    <a:prstGeom prst="rect">
                      <a:avLst/>
                    </a:prstGeom>
                  </pic:spPr>
                </pic:pic>
              </a:graphicData>
            </a:graphic>
          </wp:inline>
        </w:drawing>
      </w:r>
    </w:p>
    <w:p w:rsidR="00814F07" w:rsidRDefault="00814F07" w:rsidP="00BB5886">
      <w:pPr>
        <w:pStyle w:val="NoSpacing"/>
        <w:rPr>
          <w:sz w:val="22"/>
          <w:szCs w:val="22"/>
        </w:rPr>
      </w:pPr>
    </w:p>
    <w:p w:rsidR="00B33EBC" w:rsidRDefault="00B33EBC" w:rsidP="00BB5886">
      <w:pPr>
        <w:pStyle w:val="NoSpacing"/>
        <w:rPr>
          <w:sz w:val="22"/>
          <w:szCs w:val="22"/>
        </w:rPr>
      </w:pPr>
    </w:p>
    <w:p w:rsidR="00814F07" w:rsidRDefault="00814F07" w:rsidP="00BB5886">
      <w:pPr>
        <w:pStyle w:val="NoSpacing"/>
        <w:rPr>
          <w:sz w:val="22"/>
          <w:szCs w:val="22"/>
        </w:rPr>
      </w:pPr>
    </w:p>
    <w:p w:rsidR="00B33EBC" w:rsidRDefault="00645C62" w:rsidP="00BB5886">
      <w:pPr>
        <w:pStyle w:val="NoSpacing"/>
        <w:rPr>
          <w:sz w:val="22"/>
          <w:szCs w:val="22"/>
        </w:rPr>
      </w:pPr>
      <w:r>
        <w:rPr>
          <w:sz w:val="22"/>
          <w:szCs w:val="22"/>
        </w:rPr>
        <w:t>Last of the three parts of the documents that are mostly the same on each individual page is the footer. The footer can be found all the way on the bottom of each document.</w:t>
      </w:r>
    </w:p>
    <w:p w:rsidR="00645C62" w:rsidRDefault="00814F07" w:rsidP="00BB5886">
      <w:pPr>
        <w:pStyle w:val="NoSpacing"/>
        <w:rPr>
          <w:sz w:val="22"/>
          <w:szCs w:val="22"/>
        </w:rPr>
      </w:pPr>
      <w:r>
        <w:rPr>
          <w:noProof/>
          <w:lang w:val="en-GB" w:eastAsia="en-GB"/>
        </w:rPr>
        <w:drawing>
          <wp:anchor distT="0" distB="0" distL="114300" distR="114300" simplePos="0" relativeHeight="251671552" behindDoc="0" locked="0" layoutInCell="1" allowOverlap="1" wp14:anchorId="510F17D0" wp14:editId="4B115F47">
            <wp:simplePos x="0" y="0"/>
            <wp:positionH relativeFrom="margin">
              <wp:posOffset>-85725</wp:posOffset>
            </wp:positionH>
            <wp:positionV relativeFrom="margin">
              <wp:posOffset>6651625</wp:posOffset>
            </wp:positionV>
            <wp:extent cx="4276725" cy="116332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76725" cy="1163320"/>
                    </a:xfrm>
                    <a:prstGeom prst="rect">
                      <a:avLst/>
                    </a:prstGeom>
                  </pic:spPr>
                </pic:pic>
              </a:graphicData>
            </a:graphic>
          </wp:anchor>
        </w:drawing>
      </w:r>
      <w:r w:rsidR="005D26E9">
        <w:rPr>
          <w:sz w:val="22"/>
          <w:szCs w:val="22"/>
        </w:rPr>
        <w:t>As you can see in the picture on the left, the footer is only a small piece of code.</w:t>
      </w:r>
    </w:p>
    <w:p w:rsidR="005D26E9" w:rsidRDefault="005D26E9" w:rsidP="00BB5886">
      <w:pPr>
        <w:pStyle w:val="NoSpacing"/>
        <w:rPr>
          <w:sz w:val="22"/>
          <w:szCs w:val="22"/>
        </w:rPr>
      </w:pPr>
      <w:r>
        <w:rPr>
          <w:sz w:val="22"/>
          <w:szCs w:val="22"/>
        </w:rPr>
        <w:t xml:space="preserve">All that is in the footer right now is the copyright disclaimer and the link to the privacy policy. For a lot of companies, this is all a footer will do. Sometimes more links are provided in the footer, but because the </w:t>
      </w:r>
      <w:proofErr w:type="spellStart"/>
      <w:r>
        <w:rPr>
          <w:sz w:val="22"/>
          <w:szCs w:val="22"/>
        </w:rPr>
        <w:t>Plaintech</w:t>
      </w:r>
      <w:proofErr w:type="spellEnd"/>
      <w:r>
        <w:rPr>
          <w:sz w:val="22"/>
          <w:szCs w:val="22"/>
        </w:rPr>
        <w:t xml:space="preserve"> website is a relatively small one, this is not necessary. However, if in the future the website will </w:t>
      </w:r>
      <w:r>
        <w:rPr>
          <w:sz w:val="22"/>
          <w:szCs w:val="22"/>
        </w:rPr>
        <w:lastRenderedPageBreak/>
        <w:t>be expanded, more links might be handy. After the footer is closed (after the &lt;/footer&gt; tag) the document is closed (&lt;/body&gt;&lt;/html&gt;). This signifies the end of the page and nothing more will be put on this page.</w:t>
      </w:r>
    </w:p>
    <w:p w:rsidR="00814F07" w:rsidRDefault="00814F07" w:rsidP="00BB5886">
      <w:pPr>
        <w:pStyle w:val="NoSpacing"/>
        <w:rPr>
          <w:sz w:val="22"/>
          <w:szCs w:val="22"/>
        </w:rPr>
      </w:pPr>
      <w:r>
        <w:rPr>
          <w:sz w:val="22"/>
          <w:szCs w:val="22"/>
        </w:rPr>
        <w:t>With the code displayed on the previous page, this is what the footer looks like:</w:t>
      </w:r>
    </w:p>
    <w:p w:rsidR="00814F07" w:rsidRDefault="00814F07" w:rsidP="00814F07">
      <w:pPr>
        <w:pStyle w:val="NoSpacing"/>
        <w:jc w:val="center"/>
        <w:rPr>
          <w:sz w:val="22"/>
          <w:szCs w:val="22"/>
        </w:rPr>
      </w:pPr>
      <w:r>
        <w:rPr>
          <w:noProof/>
          <w:lang w:val="en-GB" w:eastAsia="en-GB"/>
        </w:rPr>
        <w:drawing>
          <wp:inline distT="0" distB="0" distL="0" distR="0" wp14:anchorId="7D9B4157" wp14:editId="7480AE18">
            <wp:extent cx="5400040" cy="428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28625"/>
                    </a:xfrm>
                    <a:prstGeom prst="rect">
                      <a:avLst/>
                    </a:prstGeom>
                  </pic:spPr>
                </pic:pic>
              </a:graphicData>
            </a:graphic>
          </wp:inline>
        </w:drawing>
      </w:r>
    </w:p>
    <w:p w:rsidR="005D26E9" w:rsidRDefault="005D26E9" w:rsidP="00BB5886">
      <w:pPr>
        <w:pStyle w:val="NoSpacing"/>
        <w:rPr>
          <w:sz w:val="22"/>
          <w:szCs w:val="22"/>
        </w:rPr>
      </w:pPr>
    </w:p>
    <w:p w:rsidR="00814F07" w:rsidRDefault="00814F07" w:rsidP="00BB5886">
      <w:pPr>
        <w:pStyle w:val="NoSpacing"/>
        <w:rPr>
          <w:sz w:val="22"/>
          <w:szCs w:val="22"/>
        </w:rPr>
      </w:pPr>
    </w:p>
    <w:p w:rsidR="005D26E9" w:rsidRDefault="005D26E9" w:rsidP="00BB5886">
      <w:pPr>
        <w:pStyle w:val="NoSpacing"/>
        <w:rPr>
          <w:sz w:val="22"/>
          <w:szCs w:val="22"/>
        </w:rPr>
      </w:pPr>
      <w:r>
        <w:rPr>
          <w:sz w:val="22"/>
          <w:szCs w:val="22"/>
        </w:rPr>
        <w:t>Aside from the content which is, more or less, the same in each document there is a lot more. This is the actual content. The content of a webpage is the part that changes most. The content of the index page, the page that is the first thing the customers see when entering the website,</w:t>
      </w:r>
      <w:r w:rsidR="00814F07">
        <w:rPr>
          <w:sz w:val="22"/>
          <w:szCs w:val="22"/>
        </w:rPr>
        <w:t xml:space="preserve"> is one of the most viewed parts of every website and therefore is very important.</w:t>
      </w:r>
    </w:p>
    <w:p w:rsidR="00814F07" w:rsidRDefault="00814F07" w:rsidP="00BB5886">
      <w:pPr>
        <w:pStyle w:val="NoSpacing"/>
        <w:rPr>
          <w:sz w:val="22"/>
          <w:szCs w:val="22"/>
        </w:rPr>
      </w:pPr>
      <w:r>
        <w:rPr>
          <w:sz w:val="22"/>
          <w:szCs w:val="22"/>
        </w:rPr>
        <w:t>This is what the website looks like right now:</w:t>
      </w:r>
    </w:p>
    <w:p w:rsidR="00814F07" w:rsidRDefault="00814F07" w:rsidP="00BB5886">
      <w:pPr>
        <w:pStyle w:val="NoSpacing"/>
        <w:rPr>
          <w:sz w:val="22"/>
          <w:szCs w:val="22"/>
        </w:rPr>
      </w:pPr>
      <w:r>
        <w:rPr>
          <w:noProof/>
          <w:lang w:val="en-GB" w:eastAsia="en-GB"/>
        </w:rPr>
        <w:drawing>
          <wp:inline distT="0" distB="0" distL="0" distR="0" wp14:anchorId="3C002EB6" wp14:editId="6E0CDDD2">
            <wp:extent cx="5448300" cy="309985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348" r="11100"/>
                    <a:stretch/>
                  </pic:blipFill>
                  <pic:spPr bwMode="auto">
                    <a:xfrm>
                      <a:off x="0" y="0"/>
                      <a:ext cx="5453700" cy="3102925"/>
                    </a:xfrm>
                    <a:prstGeom prst="rect">
                      <a:avLst/>
                    </a:prstGeom>
                    <a:ln>
                      <a:noFill/>
                    </a:ln>
                    <a:extLst>
                      <a:ext uri="{53640926-AAD7-44D8-BBD7-CCE9431645EC}">
                        <a14:shadowObscured xmlns:a14="http://schemas.microsoft.com/office/drawing/2010/main"/>
                      </a:ext>
                    </a:extLst>
                  </pic:spPr>
                </pic:pic>
              </a:graphicData>
            </a:graphic>
          </wp:inline>
        </w:drawing>
      </w:r>
    </w:p>
    <w:p w:rsidR="00CA5352" w:rsidRDefault="00CA5352" w:rsidP="00BB5886">
      <w:pPr>
        <w:pStyle w:val="NoSpacing"/>
        <w:rPr>
          <w:sz w:val="22"/>
          <w:szCs w:val="22"/>
        </w:rPr>
      </w:pPr>
    </w:p>
    <w:p w:rsidR="00CA5352" w:rsidRDefault="00CA5352" w:rsidP="00BB5886">
      <w:pPr>
        <w:pStyle w:val="NoSpacing"/>
        <w:rPr>
          <w:sz w:val="22"/>
          <w:szCs w:val="22"/>
        </w:rPr>
      </w:pPr>
      <w:r>
        <w:rPr>
          <w:sz w:val="22"/>
          <w:szCs w:val="22"/>
        </w:rPr>
        <w:t>There is a lot on this page that probably will be changed in the future. So how can you change it? Let’</w:t>
      </w:r>
      <w:r w:rsidR="00840300">
        <w:rPr>
          <w:sz w:val="22"/>
          <w:szCs w:val="22"/>
        </w:rPr>
        <w:t>s take a look at the code.</w:t>
      </w:r>
    </w:p>
    <w:p w:rsidR="00CA5352" w:rsidRDefault="00840300" w:rsidP="00BB5886">
      <w:pPr>
        <w:pStyle w:val="NoSpacing"/>
        <w:rPr>
          <w:sz w:val="22"/>
          <w:szCs w:val="22"/>
        </w:rPr>
      </w:pPr>
      <w:r>
        <w:rPr>
          <w:noProof/>
          <w:lang w:val="en-GB" w:eastAsia="en-GB"/>
        </w:rPr>
        <mc:AlternateContent>
          <mc:Choice Requires="wps">
            <w:drawing>
              <wp:anchor distT="0" distB="0" distL="114300" distR="114300" simplePos="0" relativeHeight="251673600" behindDoc="0" locked="0" layoutInCell="1" allowOverlap="1" wp14:anchorId="1A69B0B7" wp14:editId="63AD1473">
                <wp:simplePos x="0" y="0"/>
                <wp:positionH relativeFrom="column">
                  <wp:posOffset>2834640</wp:posOffset>
                </wp:positionH>
                <wp:positionV relativeFrom="paragraph">
                  <wp:posOffset>501015</wp:posOffset>
                </wp:positionV>
                <wp:extent cx="2914650" cy="1228725"/>
                <wp:effectExtent l="19050" t="19050" r="19050" b="28575"/>
                <wp:wrapNone/>
                <wp:docPr id="53" name="Rounded Rectangle 53"/>
                <wp:cNvGraphicFramePr/>
                <a:graphic xmlns:a="http://schemas.openxmlformats.org/drawingml/2006/main">
                  <a:graphicData uri="http://schemas.microsoft.com/office/word/2010/wordprocessingShape">
                    <wps:wsp>
                      <wps:cNvSpPr/>
                      <wps:spPr>
                        <a:xfrm>
                          <a:off x="0" y="0"/>
                          <a:ext cx="2914650" cy="12287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1694D7" id="Rounded Rectangle 53" o:spid="_x0000_s1026" style="position:absolute;margin-left:223.2pt;margin-top:39.45pt;width:229.5pt;height:96.7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" filled="f" strokecolor="red" strokeweight="2.25pt">
                <v:stroke joinstyle="miter"/>
              </v:roundrect>
            </w:pict>
          </mc:Fallback>
        </mc:AlternateContent>
      </w:r>
      <w:r>
        <w:rPr>
          <w:noProof/>
          <w:lang w:val="en-GB" w:eastAsia="en-GB"/>
        </w:rPr>
        <w:drawing>
          <wp:anchor distT="0" distB="0" distL="114300" distR="114300" simplePos="0" relativeHeight="251672576" behindDoc="0" locked="0" layoutInCell="1" allowOverlap="1" wp14:anchorId="3F6648EB" wp14:editId="520843D9">
            <wp:simplePos x="0" y="0"/>
            <wp:positionH relativeFrom="margin">
              <wp:posOffset>2700655</wp:posOffset>
            </wp:positionH>
            <wp:positionV relativeFrom="margin">
              <wp:posOffset>5938520</wp:posOffset>
            </wp:positionV>
            <wp:extent cx="3057525" cy="2200275"/>
            <wp:effectExtent l="0" t="0" r="952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9604" r="1031" b="31643"/>
                    <a:stretch/>
                  </pic:blipFill>
                  <pic:spPr bwMode="auto">
                    <a:xfrm>
                      <a:off x="0" y="0"/>
                      <a:ext cx="305752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5352">
        <w:rPr>
          <w:sz w:val="22"/>
          <w:szCs w:val="22"/>
        </w:rPr>
        <w:t xml:space="preserve">First of all let’s take a look at the three boxes which indicate three levels of </w:t>
      </w:r>
      <w:proofErr w:type="spellStart"/>
      <w:r w:rsidR="00CA5352">
        <w:rPr>
          <w:sz w:val="22"/>
          <w:szCs w:val="22"/>
        </w:rPr>
        <w:t>VPS’es</w:t>
      </w:r>
      <w:proofErr w:type="spellEnd"/>
      <w:r w:rsidR="00CA5352">
        <w:rPr>
          <w:sz w:val="22"/>
          <w:szCs w:val="22"/>
        </w:rPr>
        <w:t>. The code for these boxes is the following:</w:t>
      </w:r>
    </w:p>
    <w:p w:rsidR="00840300" w:rsidRDefault="00840300" w:rsidP="00BB5886">
      <w:pPr>
        <w:pStyle w:val="NoSpacing"/>
        <w:rPr>
          <w:sz w:val="22"/>
          <w:szCs w:val="22"/>
        </w:rPr>
      </w:pPr>
    </w:p>
    <w:p w:rsidR="00CA5352" w:rsidRDefault="00CA5352" w:rsidP="00BB5886">
      <w:pPr>
        <w:pStyle w:val="NoSpacing"/>
        <w:rPr>
          <w:sz w:val="22"/>
          <w:szCs w:val="22"/>
        </w:rPr>
      </w:pPr>
      <w:r>
        <w:rPr>
          <w:sz w:val="22"/>
          <w:szCs w:val="22"/>
        </w:rPr>
        <w:t>In the picture on the right, only two of the three boxes their code are fully shown, however the third one is exactly the same.</w:t>
      </w:r>
    </w:p>
    <w:p w:rsidR="00CA5352" w:rsidRDefault="00CA5352" w:rsidP="00BB5886">
      <w:pPr>
        <w:pStyle w:val="NoSpacing"/>
        <w:rPr>
          <w:sz w:val="22"/>
          <w:szCs w:val="22"/>
        </w:rPr>
      </w:pPr>
      <w:r>
        <w:rPr>
          <w:sz w:val="22"/>
          <w:szCs w:val="22"/>
        </w:rPr>
        <w:t>As you can see, the boxes are contained by a lot of different &lt;div&gt; tags. These tags are mainly used for the style and should not be touched if you’re only changing the content.</w:t>
      </w:r>
    </w:p>
    <w:p w:rsidR="00CA5352" w:rsidRDefault="00CA5352" w:rsidP="00BB5886">
      <w:pPr>
        <w:pStyle w:val="NoSpacing"/>
        <w:rPr>
          <w:sz w:val="22"/>
          <w:szCs w:val="22"/>
        </w:rPr>
      </w:pPr>
      <w:r>
        <w:rPr>
          <w:sz w:val="22"/>
          <w:szCs w:val="22"/>
        </w:rPr>
        <w:t>The whole piece of code that lies within the red square is the first box.</w:t>
      </w:r>
    </w:p>
    <w:p w:rsidR="00CA5352" w:rsidRDefault="00840300" w:rsidP="00BB5886">
      <w:pPr>
        <w:pStyle w:val="NoSpacing"/>
        <w:rPr>
          <w:sz w:val="22"/>
          <w:szCs w:val="22"/>
        </w:rPr>
      </w:pPr>
      <w:r>
        <w:rPr>
          <w:noProof/>
          <w:lang w:val="en-GB" w:eastAsia="en-GB"/>
        </w:rPr>
        <w:lastRenderedPageBreak/>
        <w:drawing>
          <wp:anchor distT="0" distB="0" distL="114300" distR="114300" simplePos="0" relativeHeight="251674624" behindDoc="0" locked="0" layoutInCell="1" allowOverlap="1" wp14:anchorId="34D8E940" wp14:editId="00790C47">
            <wp:simplePos x="0" y="0"/>
            <wp:positionH relativeFrom="margin">
              <wp:posOffset>-133350</wp:posOffset>
            </wp:positionH>
            <wp:positionV relativeFrom="margin">
              <wp:posOffset>-83820</wp:posOffset>
            </wp:positionV>
            <wp:extent cx="3303579" cy="309054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4871"/>
                    <a:stretch/>
                  </pic:blipFill>
                  <pic:spPr bwMode="auto">
                    <a:xfrm>
                      <a:off x="0" y="0"/>
                      <a:ext cx="3303579" cy="3090545"/>
                    </a:xfrm>
                    <a:prstGeom prst="rect">
                      <a:avLst/>
                    </a:prstGeom>
                    <a:ln>
                      <a:noFill/>
                    </a:ln>
                    <a:extLst>
                      <a:ext uri="{53640926-AAD7-44D8-BBD7-CCE9431645EC}">
                        <a14:shadowObscured xmlns:a14="http://schemas.microsoft.com/office/drawing/2010/main"/>
                      </a:ext>
                    </a:extLst>
                  </pic:spPr>
                </pic:pic>
              </a:graphicData>
            </a:graphic>
          </wp:anchor>
        </w:drawing>
      </w:r>
      <w:r w:rsidR="00CA5352">
        <w:rPr>
          <w:sz w:val="22"/>
          <w:szCs w:val="22"/>
        </w:rPr>
        <w:t xml:space="preserve">The text (in black) can be changed easily, everything </w:t>
      </w:r>
      <w:r>
        <w:rPr>
          <w:sz w:val="22"/>
          <w:szCs w:val="22"/>
        </w:rPr>
        <w:t>else should only be changed if one wants to change the style.</w:t>
      </w:r>
    </w:p>
    <w:p w:rsidR="00840300" w:rsidRDefault="00840300" w:rsidP="00BB5886">
      <w:pPr>
        <w:pStyle w:val="NoSpacing"/>
        <w:rPr>
          <w:sz w:val="22"/>
          <w:szCs w:val="22"/>
        </w:rPr>
      </w:pPr>
    </w:p>
    <w:p w:rsidR="00840300" w:rsidRDefault="00840300" w:rsidP="00BB5886">
      <w:pPr>
        <w:pStyle w:val="NoSpacing"/>
        <w:rPr>
          <w:sz w:val="22"/>
          <w:szCs w:val="22"/>
        </w:rPr>
      </w:pPr>
    </w:p>
    <w:p w:rsidR="00D2209B" w:rsidRDefault="00840300" w:rsidP="00BB5886">
      <w:pPr>
        <w:pStyle w:val="NoSpacing"/>
        <w:rPr>
          <w:sz w:val="22"/>
          <w:szCs w:val="22"/>
        </w:rPr>
      </w:pPr>
      <w:r>
        <w:rPr>
          <w:sz w:val="22"/>
          <w:szCs w:val="22"/>
        </w:rPr>
        <w:t xml:space="preserve">The big part underneath the boxes which introduces </w:t>
      </w:r>
      <w:proofErr w:type="spellStart"/>
      <w:r>
        <w:rPr>
          <w:sz w:val="22"/>
          <w:szCs w:val="22"/>
        </w:rPr>
        <w:t>Plaintech</w:t>
      </w:r>
      <w:proofErr w:type="spellEnd"/>
      <w:r>
        <w:rPr>
          <w:sz w:val="22"/>
          <w:szCs w:val="22"/>
        </w:rPr>
        <w:t xml:space="preserve"> UK is very easily changeable too. The picture on the left displays the code.</w:t>
      </w:r>
    </w:p>
    <w:p w:rsidR="00840300" w:rsidRDefault="00840300" w:rsidP="00BB5886">
      <w:pPr>
        <w:pStyle w:val="NoSpacing"/>
        <w:rPr>
          <w:sz w:val="22"/>
          <w:szCs w:val="22"/>
        </w:rPr>
      </w:pPr>
    </w:p>
    <w:p w:rsidR="00840300" w:rsidRDefault="00840300" w:rsidP="00BB5886">
      <w:pPr>
        <w:pStyle w:val="NoSpacing"/>
        <w:rPr>
          <w:sz w:val="22"/>
          <w:szCs w:val="22"/>
        </w:rPr>
      </w:pPr>
      <w:r>
        <w:rPr>
          <w:sz w:val="22"/>
          <w:szCs w:val="22"/>
        </w:rPr>
        <w:t xml:space="preserve">This basically works the same as the former part with the boxes. The black text is just displayed as text and can be changed to whatever </w:t>
      </w:r>
      <w:proofErr w:type="spellStart"/>
      <w:r>
        <w:rPr>
          <w:sz w:val="22"/>
          <w:szCs w:val="22"/>
        </w:rPr>
        <w:t>Plaintech</w:t>
      </w:r>
      <w:proofErr w:type="spellEnd"/>
      <w:r>
        <w:rPr>
          <w:sz w:val="22"/>
          <w:szCs w:val="22"/>
        </w:rPr>
        <w:t xml:space="preserve"> wants it to be.</w:t>
      </w:r>
    </w:p>
    <w:p w:rsidR="00840300" w:rsidRDefault="00840300" w:rsidP="00BB5886">
      <w:pPr>
        <w:pStyle w:val="NoSpacing"/>
        <w:rPr>
          <w:sz w:val="22"/>
          <w:szCs w:val="22"/>
        </w:rPr>
      </w:pPr>
    </w:p>
    <w:p w:rsidR="00133AA6" w:rsidRDefault="00133AA6" w:rsidP="00BB5886">
      <w:pPr>
        <w:pStyle w:val="NoSpacing"/>
        <w:rPr>
          <w:sz w:val="22"/>
          <w:szCs w:val="22"/>
        </w:rPr>
      </w:pPr>
    </w:p>
    <w:p w:rsidR="00133AA6" w:rsidRDefault="00133AA6" w:rsidP="00BB5886">
      <w:pPr>
        <w:pStyle w:val="NoSpacing"/>
        <w:rPr>
          <w:sz w:val="22"/>
          <w:szCs w:val="22"/>
        </w:rPr>
      </w:pPr>
      <w:r>
        <w:rPr>
          <w:sz w:val="22"/>
          <w:szCs w:val="22"/>
        </w:rPr>
        <w:t xml:space="preserve">Since most pages have these boxes or big blocks of text, which can be changed according to the wishes of </w:t>
      </w:r>
      <w:proofErr w:type="spellStart"/>
      <w:r>
        <w:rPr>
          <w:sz w:val="22"/>
          <w:szCs w:val="22"/>
        </w:rPr>
        <w:t>Plaintech</w:t>
      </w:r>
      <w:proofErr w:type="spellEnd"/>
      <w:r>
        <w:rPr>
          <w:sz w:val="22"/>
          <w:szCs w:val="22"/>
        </w:rPr>
        <w:t xml:space="preserve"> as explained above, we will not show them all. There are, however, a few different elements on other pages </w:t>
      </w:r>
      <w:r w:rsidR="00627A42">
        <w:rPr>
          <w:sz w:val="22"/>
          <w:szCs w:val="22"/>
        </w:rPr>
        <w:t>which can be considered exceptions</w:t>
      </w:r>
      <w:r>
        <w:rPr>
          <w:sz w:val="22"/>
          <w:szCs w:val="22"/>
        </w:rPr>
        <w:t>.</w:t>
      </w:r>
      <w:r w:rsidR="00627A42">
        <w:rPr>
          <w:sz w:val="22"/>
          <w:szCs w:val="22"/>
        </w:rPr>
        <w:t xml:space="preserve"> These elements can be changed, however it can be more difficult to do so.</w:t>
      </w:r>
    </w:p>
    <w:p w:rsidR="00133AA6" w:rsidRDefault="00133AA6" w:rsidP="00BB5886">
      <w:pPr>
        <w:pStyle w:val="NoSpacing"/>
        <w:rPr>
          <w:sz w:val="22"/>
          <w:szCs w:val="22"/>
        </w:rPr>
      </w:pPr>
    </w:p>
    <w:p w:rsidR="00627A42" w:rsidRDefault="00627A42" w:rsidP="00BB5886">
      <w:pPr>
        <w:pStyle w:val="NoSpacing"/>
        <w:rPr>
          <w:sz w:val="22"/>
          <w:szCs w:val="22"/>
        </w:rPr>
      </w:pPr>
      <w:r>
        <w:rPr>
          <w:sz w:val="22"/>
          <w:szCs w:val="22"/>
        </w:rPr>
        <w:t>The register form is one of these exceptions.</w:t>
      </w:r>
      <w:r w:rsidRPr="00627A42">
        <w:rPr>
          <w:noProof/>
          <w:lang w:eastAsia="en-GB"/>
        </w:rPr>
        <w:t xml:space="preserve"> </w:t>
      </w:r>
    </w:p>
    <w:p w:rsidR="00133AA6" w:rsidRDefault="00627A42" w:rsidP="00BB5886">
      <w:pPr>
        <w:pStyle w:val="NoSpacing"/>
        <w:rPr>
          <w:sz w:val="22"/>
          <w:szCs w:val="22"/>
        </w:rPr>
      </w:pPr>
      <w:r>
        <w:rPr>
          <w:noProof/>
          <w:lang w:val="en-GB" w:eastAsia="en-GB"/>
        </w:rPr>
        <w:drawing>
          <wp:anchor distT="0" distB="0" distL="114300" distR="114300" simplePos="0" relativeHeight="251675648" behindDoc="0" locked="0" layoutInCell="1" allowOverlap="1" wp14:anchorId="5C9C8764" wp14:editId="7C02F3D2">
            <wp:simplePos x="0" y="0"/>
            <wp:positionH relativeFrom="margin">
              <wp:posOffset>2852420</wp:posOffset>
            </wp:positionH>
            <wp:positionV relativeFrom="margin">
              <wp:posOffset>4293870</wp:posOffset>
            </wp:positionV>
            <wp:extent cx="2924175" cy="2333625"/>
            <wp:effectExtent l="0" t="0" r="952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24175" cy="2333625"/>
                    </a:xfrm>
                    <a:prstGeom prst="rect">
                      <a:avLst/>
                    </a:prstGeom>
                  </pic:spPr>
                </pic:pic>
              </a:graphicData>
            </a:graphic>
          </wp:anchor>
        </w:drawing>
      </w:r>
      <w:r>
        <w:rPr>
          <w:sz w:val="22"/>
          <w:szCs w:val="22"/>
        </w:rPr>
        <w:t xml:space="preserve">Even though the register form looks easy, the code to create it might be considered not so easy. </w:t>
      </w:r>
    </w:p>
    <w:p w:rsidR="00B64D4E" w:rsidRDefault="00B64D4E" w:rsidP="00BB5886">
      <w:pPr>
        <w:pStyle w:val="NoSpacing"/>
        <w:rPr>
          <w:sz w:val="22"/>
          <w:szCs w:val="22"/>
        </w:rPr>
      </w:pPr>
    </w:p>
    <w:p w:rsidR="00627A42" w:rsidRDefault="00627A42" w:rsidP="00BB5886">
      <w:pPr>
        <w:pStyle w:val="NoSpacing"/>
        <w:rPr>
          <w:sz w:val="22"/>
          <w:szCs w:val="22"/>
        </w:rPr>
      </w:pPr>
      <w:r>
        <w:rPr>
          <w:noProof/>
          <w:lang w:val="en-GB" w:eastAsia="en-GB"/>
        </w:rPr>
        <w:drawing>
          <wp:anchor distT="0" distB="0" distL="114300" distR="114300" simplePos="0" relativeHeight="251676672" behindDoc="0" locked="0" layoutInCell="1" allowOverlap="1" wp14:anchorId="32AB017F" wp14:editId="6565438B">
            <wp:simplePos x="0" y="0"/>
            <wp:positionH relativeFrom="margin">
              <wp:align>left</wp:align>
            </wp:positionH>
            <wp:positionV relativeFrom="margin">
              <wp:posOffset>5207000</wp:posOffset>
            </wp:positionV>
            <wp:extent cx="2952750" cy="162877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2579" t="37046" r="20185" b="22084"/>
                    <a:stretch/>
                  </pic:blipFill>
                  <pic:spPr bwMode="auto">
                    <a:xfrm>
                      <a:off x="0" y="0"/>
                      <a:ext cx="295275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2"/>
          <w:szCs w:val="22"/>
        </w:rPr>
        <w:t>The code for only the first two fields already is quite a lot:</w:t>
      </w:r>
    </w:p>
    <w:p w:rsidR="00B64D4E" w:rsidRDefault="00B64D4E" w:rsidP="00BB5886">
      <w:pPr>
        <w:pStyle w:val="NoSpacing"/>
        <w:rPr>
          <w:sz w:val="22"/>
          <w:szCs w:val="22"/>
        </w:rPr>
      </w:pPr>
    </w:p>
    <w:p w:rsidR="00627A42" w:rsidRDefault="00627A42" w:rsidP="00BB5886">
      <w:pPr>
        <w:pStyle w:val="NoSpacing"/>
        <w:rPr>
          <w:sz w:val="22"/>
          <w:szCs w:val="22"/>
        </w:rPr>
      </w:pPr>
    </w:p>
    <w:p w:rsidR="00627A42" w:rsidRDefault="00627A42" w:rsidP="00BB5886">
      <w:pPr>
        <w:pStyle w:val="NoSpacing"/>
        <w:rPr>
          <w:sz w:val="22"/>
          <w:szCs w:val="22"/>
        </w:rPr>
      </w:pPr>
    </w:p>
    <w:p w:rsidR="00627A42" w:rsidRDefault="00E0318A" w:rsidP="00BB5886">
      <w:pPr>
        <w:pStyle w:val="NoSpacing"/>
        <w:rPr>
          <w:sz w:val="22"/>
          <w:szCs w:val="22"/>
        </w:rPr>
      </w:pPr>
      <w:r>
        <w:rPr>
          <w:sz w:val="22"/>
          <w:szCs w:val="22"/>
        </w:rPr>
        <w:t>To add a new field to the already existing ones, one needs to create a new block of code like these. When you do so, make sure that the blue text fits the new field. For example, do not give a “date of birth” field the id and/or name “surname”. This is confusing and might end up in unnecessary errors.</w:t>
      </w:r>
    </w:p>
    <w:p w:rsidR="00627A42" w:rsidRDefault="00627A42" w:rsidP="00BB5886">
      <w:pPr>
        <w:pStyle w:val="NoSpacing"/>
        <w:rPr>
          <w:sz w:val="22"/>
          <w:szCs w:val="22"/>
        </w:rPr>
      </w:pPr>
    </w:p>
    <w:p w:rsidR="00627A42" w:rsidRDefault="00627A42" w:rsidP="00BB5886">
      <w:pPr>
        <w:pStyle w:val="NoSpacing"/>
        <w:rPr>
          <w:sz w:val="22"/>
          <w:szCs w:val="22"/>
        </w:rPr>
      </w:pPr>
    </w:p>
    <w:p w:rsidR="00627A42" w:rsidRDefault="00627A42" w:rsidP="00BB5886">
      <w:pPr>
        <w:pStyle w:val="NoSpacing"/>
        <w:rPr>
          <w:sz w:val="22"/>
          <w:szCs w:val="22"/>
        </w:rPr>
      </w:pPr>
    </w:p>
    <w:p w:rsidR="00627A42" w:rsidRDefault="00627A42" w:rsidP="00BB5886">
      <w:pPr>
        <w:pStyle w:val="NoSpacing"/>
        <w:rPr>
          <w:sz w:val="22"/>
          <w:szCs w:val="22"/>
        </w:rPr>
      </w:pPr>
    </w:p>
    <w:p w:rsidR="00E0318A" w:rsidRPr="00AA3580" w:rsidRDefault="00E0318A" w:rsidP="00E0318A">
      <w:pPr>
        <w:pStyle w:val="Heading3"/>
        <w:rPr>
          <w:lang w:val="en-GB"/>
        </w:rPr>
      </w:pPr>
      <w:r>
        <w:rPr>
          <w:lang w:val="en-GB"/>
        </w:rPr>
        <w:lastRenderedPageBreak/>
        <w:t>Layout</w:t>
      </w:r>
    </w:p>
    <w:p w:rsidR="00627A42" w:rsidRDefault="00E0318A" w:rsidP="00E0318A">
      <w:pPr>
        <w:pStyle w:val="NoSpacing"/>
        <w:rPr>
          <w:noProof/>
          <w:lang w:eastAsia="en-GB"/>
        </w:rPr>
      </w:pPr>
      <w:r>
        <w:rPr>
          <w:noProof/>
          <w:lang w:val="en-GB" w:eastAsia="en-GB"/>
        </w:rPr>
        <w:drawing>
          <wp:anchor distT="0" distB="0" distL="114300" distR="114300" simplePos="0" relativeHeight="251679744" behindDoc="0" locked="0" layoutInCell="1" allowOverlap="1" wp14:anchorId="675A3F1E" wp14:editId="0C345D9C">
            <wp:simplePos x="0" y="0"/>
            <wp:positionH relativeFrom="margin">
              <wp:posOffset>3637915</wp:posOffset>
            </wp:positionH>
            <wp:positionV relativeFrom="margin">
              <wp:posOffset>685800</wp:posOffset>
            </wp:positionV>
            <wp:extent cx="1504950" cy="11239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04950" cy="1123950"/>
                    </a:xfrm>
                    <a:prstGeom prst="rect">
                      <a:avLst/>
                    </a:prstGeom>
                  </pic:spPr>
                </pic:pic>
              </a:graphicData>
            </a:graphic>
          </wp:anchor>
        </w:drawing>
      </w:r>
      <w:r>
        <w:rPr>
          <w:noProof/>
          <w:lang w:eastAsia="en-GB"/>
        </w:rPr>
        <w:t>Beside the actual conent, the layout of a website is crusial as well. Layout is proven to be even more important than text, as this is what catches the customer’s eye first. So how do you change the style of the website.</w:t>
      </w:r>
    </w:p>
    <w:p w:rsidR="00E0318A" w:rsidRDefault="00E0318A" w:rsidP="00E0318A">
      <w:pPr>
        <w:pStyle w:val="NoSpacing"/>
        <w:rPr>
          <w:sz w:val="22"/>
          <w:szCs w:val="22"/>
        </w:rPr>
      </w:pPr>
      <w:r>
        <w:rPr>
          <w:noProof/>
          <w:lang w:eastAsia="en-GB"/>
        </w:rPr>
        <w:t>The layout of a website is mainly managed through .css documents, or Cascading Style Sheet documents.</w:t>
      </w:r>
      <w:r w:rsidRPr="00E0318A">
        <w:rPr>
          <w:noProof/>
          <w:lang w:eastAsia="en-GB"/>
        </w:rPr>
        <w:t xml:space="preserve"> </w:t>
      </w:r>
    </w:p>
    <w:p w:rsidR="00627A42" w:rsidRDefault="00E0318A" w:rsidP="00BB5886">
      <w:pPr>
        <w:pStyle w:val="NoSpacing"/>
        <w:rPr>
          <w:sz w:val="22"/>
          <w:szCs w:val="22"/>
        </w:rPr>
      </w:pPr>
      <w:r>
        <w:rPr>
          <w:sz w:val="22"/>
          <w:szCs w:val="22"/>
        </w:rPr>
        <w:t>These documents contain all the details on the style used for the website.</w:t>
      </w:r>
    </w:p>
    <w:p w:rsidR="00E0318A" w:rsidRDefault="00E0318A" w:rsidP="00BB5886">
      <w:pPr>
        <w:pStyle w:val="NoSpacing"/>
        <w:rPr>
          <w:sz w:val="22"/>
          <w:szCs w:val="22"/>
        </w:rPr>
      </w:pPr>
      <w:r>
        <w:rPr>
          <w:sz w:val="22"/>
          <w:szCs w:val="22"/>
        </w:rPr>
        <w:t xml:space="preserve">For the </w:t>
      </w:r>
      <w:proofErr w:type="spellStart"/>
      <w:r>
        <w:rPr>
          <w:sz w:val="22"/>
          <w:szCs w:val="22"/>
        </w:rPr>
        <w:t>Plaintech</w:t>
      </w:r>
      <w:proofErr w:type="spellEnd"/>
      <w:r>
        <w:rPr>
          <w:sz w:val="22"/>
          <w:szCs w:val="22"/>
        </w:rPr>
        <w:t xml:space="preserve"> website we used three local style sheets and one external. The external style sheet is used by Dojo, which we used for certain elements within the website. Since we cannot change this style sheet, we will not discuss it in this chapter. As you can see in the </w:t>
      </w:r>
      <w:r w:rsidR="0037491D">
        <w:rPr>
          <w:sz w:val="22"/>
          <w:szCs w:val="22"/>
        </w:rPr>
        <w:t>picture on the right, there are four style sheets available to us for the website. We will only be using grid.css, reset.css and style.css. The only reason ie.css is there is to make sure that some elements will be displayed differently in older web browsers, as these often cannot cope with the new coding of websites.</w:t>
      </w:r>
      <w:r w:rsidR="003C0917">
        <w:rPr>
          <w:sz w:val="22"/>
          <w:szCs w:val="22"/>
        </w:rPr>
        <w:t xml:space="preserve"> </w:t>
      </w:r>
    </w:p>
    <w:p w:rsidR="0037491D" w:rsidRDefault="0037491D" w:rsidP="00BB5886">
      <w:pPr>
        <w:pStyle w:val="NoSpacing"/>
        <w:rPr>
          <w:sz w:val="22"/>
          <w:szCs w:val="22"/>
        </w:rPr>
      </w:pPr>
    </w:p>
    <w:p w:rsidR="0037491D" w:rsidRDefault="0037491D" w:rsidP="00BB5886">
      <w:pPr>
        <w:pStyle w:val="NoSpacing"/>
        <w:rPr>
          <w:sz w:val="22"/>
          <w:szCs w:val="22"/>
        </w:rPr>
      </w:pPr>
      <w:r>
        <w:rPr>
          <w:sz w:val="22"/>
          <w:szCs w:val="22"/>
        </w:rPr>
        <w:t xml:space="preserve">Let’s first of all take a look at the grid.css document. This document takes care of the placement of content on the website. For example, the boxes with the different types of </w:t>
      </w:r>
      <w:proofErr w:type="spellStart"/>
      <w:r>
        <w:rPr>
          <w:sz w:val="22"/>
          <w:szCs w:val="22"/>
        </w:rPr>
        <w:t>VPS’es</w:t>
      </w:r>
      <w:proofErr w:type="spellEnd"/>
      <w:r>
        <w:rPr>
          <w:sz w:val="22"/>
          <w:szCs w:val="22"/>
        </w:rPr>
        <w:t xml:space="preserve"> in the previous chapter are managed by the grid.css.</w:t>
      </w:r>
    </w:p>
    <w:p w:rsidR="0037491D" w:rsidRDefault="0037491D" w:rsidP="00BB5886">
      <w:pPr>
        <w:pStyle w:val="NoSpacing"/>
        <w:rPr>
          <w:sz w:val="22"/>
          <w:szCs w:val="22"/>
        </w:rPr>
      </w:pPr>
      <w:r>
        <w:rPr>
          <w:sz w:val="22"/>
          <w:szCs w:val="22"/>
        </w:rPr>
        <w:t>The code used to keep the first box in place is, for example:</w:t>
      </w:r>
    </w:p>
    <w:p w:rsidR="0037491D" w:rsidRDefault="008475B4" w:rsidP="00BB5886">
      <w:pPr>
        <w:pStyle w:val="NoSpacing"/>
        <w:rPr>
          <w:sz w:val="22"/>
          <w:szCs w:val="22"/>
        </w:rPr>
      </w:pPr>
      <w:r>
        <w:rPr>
          <w:noProof/>
          <w:lang w:val="en-GB" w:eastAsia="en-GB"/>
        </w:rPr>
        <mc:AlternateContent>
          <mc:Choice Requires="wps">
            <w:drawing>
              <wp:anchor distT="0" distB="0" distL="114300" distR="114300" simplePos="0" relativeHeight="251694080" behindDoc="0" locked="0" layoutInCell="1" allowOverlap="1">
                <wp:simplePos x="0" y="0"/>
                <wp:positionH relativeFrom="column">
                  <wp:posOffset>224790</wp:posOffset>
                </wp:positionH>
                <wp:positionV relativeFrom="paragraph">
                  <wp:posOffset>234950</wp:posOffset>
                </wp:positionV>
                <wp:extent cx="4457700" cy="3000375"/>
                <wp:effectExtent l="38100" t="0" r="19050" b="47625"/>
                <wp:wrapNone/>
                <wp:docPr id="74" name="Straight Arrow Connector 74"/>
                <wp:cNvGraphicFramePr/>
                <a:graphic xmlns:a="http://schemas.openxmlformats.org/drawingml/2006/main">
                  <a:graphicData uri="http://schemas.microsoft.com/office/word/2010/wordprocessingShape">
                    <wps:wsp>
                      <wps:cNvCnPr/>
                      <wps:spPr>
                        <a:xfrm flipH="1">
                          <a:off x="0" y="0"/>
                          <a:ext cx="4457700" cy="3000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BCF5D0" id="_x0000_t32" coordsize="21600,21600" o:spt="32" o:oned="t" path="m,l21600,21600e" filled="f">
                <v:path arrowok="t" fillok="f" o:connecttype="none"/>
                <o:lock v:ext="edit" shapetype="t"/>
              </v:shapetype>
              <v:shape id="Straight Arrow Connector 74" o:spid="_x0000_s1026" type="#_x0000_t32" style="position:absolute;margin-left:17.7pt;margin-top:18.5pt;width:351pt;height:236.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" strokecolor="red" strokeweight=".5pt">
                <v:stroke endarrow="block" joinstyle="miter"/>
              </v:shape>
            </w:pict>
          </mc:Fallback>
        </mc:AlternateContent>
      </w:r>
      <w:r>
        <w:rPr>
          <w:noProof/>
          <w:lang w:val="en-GB" w:eastAsia="en-GB"/>
        </w:rPr>
        <mc:AlternateContent>
          <mc:Choice Requires="wps">
            <w:drawing>
              <wp:anchor distT="0" distB="0" distL="114300" distR="114300" simplePos="0" relativeHeight="251693056" behindDoc="0" locked="0" layoutInCell="1" allowOverlap="1">
                <wp:simplePos x="0" y="0"/>
                <wp:positionH relativeFrom="column">
                  <wp:posOffset>215265</wp:posOffset>
                </wp:positionH>
                <wp:positionV relativeFrom="paragraph">
                  <wp:posOffset>568324</wp:posOffset>
                </wp:positionV>
                <wp:extent cx="228600" cy="2657475"/>
                <wp:effectExtent l="38100" t="0" r="19050" b="47625"/>
                <wp:wrapNone/>
                <wp:docPr id="73" name="Straight Arrow Connector 73"/>
                <wp:cNvGraphicFramePr/>
                <a:graphic xmlns:a="http://schemas.openxmlformats.org/drawingml/2006/main">
                  <a:graphicData uri="http://schemas.microsoft.com/office/word/2010/wordprocessingShape">
                    <wps:wsp>
                      <wps:cNvCnPr/>
                      <wps:spPr>
                        <a:xfrm flipH="1">
                          <a:off x="0" y="0"/>
                          <a:ext cx="228600" cy="2657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D9E3C" id="Straight Arrow Connector 73" o:spid="_x0000_s1026" type="#_x0000_t32" style="position:absolute;margin-left:16.95pt;margin-top:44.75pt;width:18pt;height:209.2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" strokecolor="red" strokeweight=".5pt">
                <v:stroke endarrow="block" joinstyle="miter"/>
              </v:shape>
            </w:pict>
          </mc:Fallback>
        </mc:AlternateContent>
      </w:r>
      <w:r>
        <w:rPr>
          <w:noProof/>
          <w:lang w:val="en-GB" w:eastAsia="en-GB"/>
        </w:rPr>
        <mc:AlternateContent>
          <mc:Choice Requires="wps">
            <w:drawing>
              <wp:anchor distT="0" distB="0" distL="114300" distR="114300" simplePos="0" relativeHeight="251692032" behindDoc="0" locked="0" layoutInCell="1" allowOverlap="1">
                <wp:simplePos x="0" y="0"/>
                <wp:positionH relativeFrom="column">
                  <wp:posOffset>1053464</wp:posOffset>
                </wp:positionH>
                <wp:positionV relativeFrom="paragraph">
                  <wp:posOffset>482599</wp:posOffset>
                </wp:positionV>
                <wp:extent cx="1400175" cy="2257425"/>
                <wp:effectExtent l="0" t="0" r="47625" b="47625"/>
                <wp:wrapNone/>
                <wp:docPr id="72" name="Straight Arrow Connector 72"/>
                <wp:cNvGraphicFramePr/>
                <a:graphic xmlns:a="http://schemas.openxmlformats.org/drawingml/2006/main">
                  <a:graphicData uri="http://schemas.microsoft.com/office/word/2010/wordprocessingShape">
                    <wps:wsp>
                      <wps:cNvCnPr/>
                      <wps:spPr>
                        <a:xfrm>
                          <a:off x="0" y="0"/>
                          <a:ext cx="1400175" cy="2257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2CAD25" id="Straight Arrow Connector 72" o:spid="_x0000_s1026" type="#_x0000_t32" style="position:absolute;margin-left:82.95pt;margin-top:38pt;width:110.25pt;height:177.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" strokecolor="red" strokeweight=".5pt">
                <v:stroke endarrow="block" joinstyle="miter"/>
              </v:shape>
            </w:pict>
          </mc:Fallback>
        </mc:AlternateContent>
      </w:r>
      <w:r>
        <w:rPr>
          <w:noProof/>
          <w:lang w:val="en-GB" w:eastAsia="en-GB"/>
        </w:rPr>
        <mc:AlternateContent>
          <mc:Choice Requires="wps">
            <w:drawing>
              <wp:anchor distT="0" distB="0" distL="114300" distR="114300" simplePos="0" relativeHeight="251691008" behindDoc="0" locked="0" layoutInCell="1" allowOverlap="1">
                <wp:simplePos x="0" y="0"/>
                <wp:positionH relativeFrom="column">
                  <wp:posOffset>1072515</wp:posOffset>
                </wp:positionH>
                <wp:positionV relativeFrom="paragraph">
                  <wp:posOffset>892175</wp:posOffset>
                </wp:positionV>
                <wp:extent cx="819150" cy="2362200"/>
                <wp:effectExtent l="0" t="0" r="76200" b="57150"/>
                <wp:wrapNone/>
                <wp:docPr id="71" name="Straight Arrow Connector 71"/>
                <wp:cNvGraphicFramePr/>
                <a:graphic xmlns:a="http://schemas.openxmlformats.org/drawingml/2006/main">
                  <a:graphicData uri="http://schemas.microsoft.com/office/word/2010/wordprocessingShape">
                    <wps:wsp>
                      <wps:cNvCnPr/>
                      <wps:spPr>
                        <a:xfrm>
                          <a:off x="0" y="0"/>
                          <a:ext cx="819150" cy="2362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0086F" id="Straight Arrow Connector 71" o:spid="_x0000_s1026" type="#_x0000_t32" style="position:absolute;margin-left:84.45pt;margin-top:70.25pt;width:64.5pt;height:18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" strokecolor="red" strokeweight=".5pt">
                <v:stroke endarrow="block" joinstyle="miter"/>
              </v:shape>
            </w:pict>
          </mc:Fallback>
        </mc:AlternateContent>
      </w:r>
      <w:r>
        <w:rPr>
          <w:noProof/>
          <w:lang w:val="en-GB" w:eastAsia="en-GB"/>
        </w:rPr>
        <mc:AlternateContent>
          <mc:Choice Requires="wps">
            <w:drawing>
              <wp:anchor distT="0" distB="0" distL="114300" distR="114300" simplePos="0" relativeHeight="251684864" behindDoc="0" locked="0" layoutInCell="1" allowOverlap="1">
                <wp:simplePos x="0" y="0"/>
                <wp:positionH relativeFrom="column">
                  <wp:posOffset>2872739</wp:posOffset>
                </wp:positionH>
                <wp:positionV relativeFrom="paragraph">
                  <wp:posOffset>263525</wp:posOffset>
                </wp:positionV>
                <wp:extent cx="1076325" cy="885825"/>
                <wp:effectExtent l="0" t="38100" r="47625" b="28575"/>
                <wp:wrapNone/>
                <wp:docPr id="65" name="Straight Arrow Connector 65"/>
                <wp:cNvGraphicFramePr/>
                <a:graphic xmlns:a="http://schemas.openxmlformats.org/drawingml/2006/main">
                  <a:graphicData uri="http://schemas.microsoft.com/office/word/2010/wordprocessingShape">
                    <wps:wsp>
                      <wps:cNvCnPr/>
                      <wps:spPr>
                        <a:xfrm flipV="1">
                          <a:off x="0" y="0"/>
                          <a:ext cx="1076325" cy="885825"/>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4A634A8" id="Straight Arrow Connector 65" o:spid="_x0000_s1026" type="#_x0000_t32" style="position:absolute;margin-left:226.2pt;margin-top:20.75pt;width:84.75pt;height:69.7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" strokecolor="red" strokeweight="1.5pt">
                <v:stroke endarrow="block" joinstyle="miter"/>
              </v:shape>
            </w:pict>
          </mc:Fallback>
        </mc:AlternateContent>
      </w:r>
      <w:r>
        <w:rPr>
          <w:noProof/>
          <w:lang w:val="en-GB" w:eastAsia="en-GB"/>
        </w:rPr>
        <mc:AlternateContent>
          <mc:Choice Requires="wps">
            <w:drawing>
              <wp:anchor distT="0" distB="0" distL="114300" distR="114300" simplePos="0" relativeHeight="251682816" behindDoc="0" locked="0" layoutInCell="1" allowOverlap="1">
                <wp:simplePos x="0" y="0"/>
                <wp:positionH relativeFrom="column">
                  <wp:posOffset>1482090</wp:posOffset>
                </wp:positionH>
                <wp:positionV relativeFrom="paragraph">
                  <wp:posOffset>739775</wp:posOffset>
                </wp:positionV>
                <wp:extent cx="752475" cy="409575"/>
                <wp:effectExtent l="38100" t="38100" r="28575"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752475" cy="4095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C27E0D0" id="Straight Arrow Connector 63" o:spid="_x0000_s1026" type="#_x0000_t32" style="position:absolute;margin-left:116.7pt;margin-top:58.25pt;width:59.25pt;height:32.2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" strokecolor="red" strokeweight="1.5pt">
                <v:stroke endarrow="block" joinstyle="miter"/>
              </v:shape>
            </w:pict>
          </mc:Fallback>
        </mc:AlternateContent>
      </w:r>
      <w:r>
        <w:rPr>
          <w:noProof/>
          <w:lang w:val="en-GB" w:eastAsia="en-GB"/>
        </w:rPr>
        <w:drawing>
          <wp:inline distT="0" distB="0" distL="0" distR="0" wp14:anchorId="5BBC2B63" wp14:editId="5CD94968">
            <wp:extent cx="3648075" cy="1026021"/>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2891" cy="1030188"/>
                    </a:xfrm>
                    <a:prstGeom prst="rect">
                      <a:avLst/>
                    </a:prstGeom>
                  </pic:spPr>
                </pic:pic>
              </a:graphicData>
            </a:graphic>
          </wp:inline>
        </w:drawing>
      </w:r>
      <w:r>
        <w:rPr>
          <w:sz w:val="22"/>
          <w:szCs w:val="22"/>
        </w:rPr>
        <w:t xml:space="preserve">   </w:t>
      </w:r>
      <w:r>
        <w:rPr>
          <w:noProof/>
          <w:lang w:val="en-GB" w:eastAsia="en-GB"/>
        </w:rPr>
        <w:drawing>
          <wp:inline distT="0" distB="0" distL="0" distR="0" wp14:anchorId="47236A53" wp14:editId="34B2C0D4">
            <wp:extent cx="1628775" cy="1028267"/>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4406" cy="1038135"/>
                    </a:xfrm>
                    <a:prstGeom prst="rect">
                      <a:avLst/>
                    </a:prstGeom>
                  </pic:spPr>
                </pic:pic>
              </a:graphicData>
            </a:graphic>
          </wp:inline>
        </w:drawing>
      </w:r>
    </w:p>
    <w:p w:rsidR="0037491D" w:rsidRDefault="008475B4" w:rsidP="00BB5886">
      <w:pPr>
        <w:pStyle w:val="NoSpacing"/>
        <w:rPr>
          <w:sz w:val="22"/>
          <w:szCs w:val="22"/>
        </w:rPr>
      </w:pPr>
      <w:r>
        <w:rPr>
          <w:noProof/>
          <w:lang w:val="en-GB" w:eastAsia="en-GB"/>
        </w:rPr>
        <w:drawing>
          <wp:anchor distT="0" distB="0" distL="114300" distR="114300" simplePos="0" relativeHeight="251681792" behindDoc="0" locked="0" layoutInCell="1" allowOverlap="1" wp14:anchorId="1D4DC9F3" wp14:editId="4C4927FF">
            <wp:simplePos x="0" y="0"/>
            <wp:positionH relativeFrom="margin">
              <wp:posOffset>1196340</wp:posOffset>
            </wp:positionH>
            <wp:positionV relativeFrom="margin">
              <wp:posOffset>4654550</wp:posOffset>
            </wp:positionV>
            <wp:extent cx="3652520" cy="1581150"/>
            <wp:effectExtent l="0" t="0" r="508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9604" t="16572" r="1031" b="42296"/>
                    <a:stretch/>
                  </pic:blipFill>
                  <pic:spPr bwMode="auto">
                    <a:xfrm>
                      <a:off x="0" y="0"/>
                      <a:ext cx="3652520"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86912" behindDoc="0" locked="0" layoutInCell="1" allowOverlap="1" wp14:anchorId="6A90BB88" wp14:editId="4D773CE7">
                <wp:simplePos x="0" y="0"/>
                <wp:positionH relativeFrom="margin">
                  <wp:align>center</wp:align>
                </wp:positionH>
                <wp:positionV relativeFrom="paragraph">
                  <wp:posOffset>130175</wp:posOffset>
                </wp:positionV>
                <wp:extent cx="276225" cy="0"/>
                <wp:effectExtent l="0" t="0" r="28575" b="19050"/>
                <wp:wrapNone/>
                <wp:docPr id="66" name="Straight Connector 66"/>
                <wp:cNvGraphicFramePr/>
                <a:graphic xmlns:a="http://schemas.openxmlformats.org/drawingml/2006/main">
                  <a:graphicData uri="http://schemas.microsoft.com/office/word/2010/wordprocessingShape">
                    <wps:wsp>
                      <wps:cNvCnPr/>
                      <wps:spPr>
                        <a:xfrm>
                          <a:off x="0" y="0"/>
                          <a:ext cx="276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C6C3C8" id="Straight Connector 66" o:spid="_x0000_s1026" style="position:absolute;z-index:251686912;visibility:visible;mso-wrap-style:square;mso-wrap-distance-left:9pt;mso-wrap-distance-top:0;mso-wrap-distance-right:9pt;mso-wrap-distance-bottom:0;mso-position-horizontal:center;mso-position-horizontal-relative:margin;mso-position-vertical:absolute;mso-position-vertical-relative:text" from="0,10.25pt" to="21.7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" strokecolor="red" strokeweight=".5pt">
                <v:stroke joinstyle="miter"/>
                <w10:wrap anchorx="margin"/>
              </v:lin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7268445B" wp14:editId="25133A1E">
                <wp:simplePos x="0" y="0"/>
                <wp:positionH relativeFrom="column">
                  <wp:posOffset>2244090</wp:posOffset>
                </wp:positionH>
                <wp:positionV relativeFrom="paragraph">
                  <wp:posOffset>130175</wp:posOffset>
                </wp:positionV>
                <wp:extent cx="276225" cy="0"/>
                <wp:effectExtent l="0" t="0" r="28575" b="19050"/>
                <wp:wrapNone/>
                <wp:docPr id="64" name="Straight Connector 64"/>
                <wp:cNvGraphicFramePr/>
                <a:graphic xmlns:a="http://schemas.openxmlformats.org/drawingml/2006/main">
                  <a:graphicData uri="http://schemas.microsoft.com/office/word/2010/wordprocessingShape">
                    <wps:wsp>
                      <wps:cNvCnPr/>
                      <wps:spPr>
                        <a:xfrm>
                          <a:off x="0" y="0"/>
                          <a:ext cx="276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96B7F6" id="Straight Connector 6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6.7pt,10.25pt" to="198.4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" strokecolor="red" strokeweight=".5pt">
                <v:stroke joinstyle="miter"/>
              </v:line>
            </w:pict>
          </mc:Fallback>
        </mc:AlternateContent>
      </w:r>
    </w:p>
    <w:p w:rsidR="0037491D" w:rsidRDefault="0037491D" w:rsidP="00BB5886">
      <w:pPr>
        <w:pStyle w:val="NoSpacing"/>
        <w:rPr>
          <w:sz w:val="22"/>
          <w:szCs w:val="22"/>
        </w:rPr>
      </w:pPr>
    </w:p>
    <w:p w:rsidR="0037491D" w:rsidRDefault="0037491D" w:rsidP="00BB5886">
      <w:pPr>
        <w:pStyle w:val="NoSpacing"/>
        <w:rPr>
          <w:sz w:val="22"/>
          <w:szCs w:val="22"/>
        </w:rPr>
      </w:pPr>
    </w:p>
    <w:p w:rsidR="0037491D" w:rsidRDefault="0037491D" w:rsidP="00BB5886">
      <w:pPr>
        <w:pStyle w:val="NoSpacing"/>
        <w:rPr>
          <w:sz w:val="22"/>
          <w:szCs w:val="22"/>
        </w:rPr>
      </w:pPr>
    </w:p>
    <w:p w:rsidR="0037491D" w:rsidRDefault="0037491D" w:rsidP="00BB5886">
      <w:pPr>
        <w:pStyle w:val="NoSpacing"/>
        <w:rPr>
          <w:sz w:val="22"/>
          <w:szCs w:val="22"/>
        </w:rPr>
      </w:pPr>
    </w:p>
    <w:p w:rsidR="0037491D" w:rsidRDefault="0037491D" w:rsidP="00BB5886">
      <w:pPr>
        <w:pStyle w:val="NoSpacing"/>
        <w:rPr>
          <w:sz w:val="22"/>
          <w:szCs w:val="22"/>
        </w:rPr>
      </w:pPr>
    </w:p>
    <w:p w:rsidR="0037491D" w:rsidRDefault="0037491D" w:rsidP="00BB5886">
      <w:pPr>
        <w:pStyle w:val="NoSpacing"/>
        <w:rPr>
          <w:sz w:val="22"/>
          <w:szCs w:val="22"/>
        </w:rPr>
      </w:pPr>
    </w:p>
    <w:p w:rsidR="0037491D" w:rsidRDefault="0037491D" w:rsidP="00BB5886">
      <w:pPr>
        <w:pStyle w:val="NoSpacing"/>
        <w:rPr>
          <w:sz w:val="22"/>
          <w:szCs w:val="22"/>
        </w:rPr>
      </w:pPr>
    </w:p>
    <w:p w:rsidR="0037491D" w:rsidRDefault="0037491D" w:rsidP="00BB5886">
      <w:pPr>
        <w:pStyle w:val="NoSpacing"/>
        <w:rPr>
          <w:sz w:val="22"/>
          <w:szCs w:val="22"/>
        </w:rPr>
      </w:pPr>
    </w:p>
    <w:p w:rsidR="0037491D" w:rsidRDefault="0037491D" w:rsidP="00BB5886">
      <w:pPr>
        <w:pStyle w:val="NoSpacing"/>
        <w:rPr>
          <w:sz w:val="22"/>
          <w:szCs w:val="22"/>
        </w:rPr>
      </w:pPr>
      <w:r>
        <w:rPr>
          <w:sz w:val="22"/>
          <w:szCs w:val="22"/>
        </w:rPr>
        <w:t xml:space="preserve">   </w:t>
      </w:r>
    </w:p>
    <w:p w:rsidR="0037491D" w:rsidRDefault="008475B4" w:rsidP="00BB5886">
      <w:pPr>
        <w:pStyle w:val="NoSpacing"/>
        <w:rPr>
          <w:sz w:val="22"/>
          <w:szCs w:val="22"/>
        </w:rPr>
      </w:pPr>
      <w:r>
        <w:rPr>
          <w:noProof/>
          <w:lang w:val="en-GB" w:eastAsia="en-GB"/>
        </w:rPr>
        <mc:AlternateContent>
          <mc:Choice Requires="wps">
            <w:drawing>
              <wp:anchor distT="0" distB="0" distL="114300" distR="114300" simplePos="0" relativeHeight="251689984" behindDoc="0" locked="0" layoutInCell="1" allowOverlap="1" wp14:anchorId="7DF00BD3" wp14:editId="7D02880C">
                <wp:simplePos x="0" y="0"/>
                <wp:positionH relativeFrom="column">
                  <wp:posOffset>-60961</wp:posOffset>
                </wp:positionH>
                <wp:positionV relativeFrom="paragraph">
                  <wp:posOffset>34290</wp:posOffset>
                </wp:positionV>
                <wp:extent cx="5534025" cy="9525"/>
                <wp:effectExtent l="0" t="0" r="28575" b="28575"/>
                <wp:wrapNone/>
                <wp:docPr id="70" name="Straight Connector 70"/>
                <wp:cNvGraphicFramePr/>
                <a:graphic xmlns:a="http://schemas.openxmlformats.org/drawingml/2006/main">
                  <a:graphicData uri="http://schemas.microsoft.com/office/word/2010/wordprocessingShape">
                    <wps:wsp>
                      <wps:cNvCnPr/>
                      <wps:spPr>
                        <a:xfrm flipV="1">
                          <a:off x="0" y="0"/>
                          <a:ext cx="5534025" cy="95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7F6F3" id="Straight Connector 7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2.7pt" to="430.9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" strokecolor="red" strokeweight="1.5pt">
                <v:stroke joinstyle="miter"/>
              </v:line>
            </w:pict>
          </mc:Fallback>
        </mc:AlternateContent>
      </w:r>
      <w:r>
        <w:rPr>
          <w:noProof/>
          <w:lang w:val="en-GB" w:eastAsia="en-GB"/>
        </w:rPr>
        <mc:AlternateContent>
          <mc:Choice Requires="wps">
            <w:drawing>
              <wp:anchor distT="0" distB="0" distL="114300" distR="114300" simplePos="0" relativeHeight="251688960" behindDoc="0" locked="0" layoutInCell="1" allowOverlap="1">
                <wp:simplePos x="0" y="0"/>
                <wp:positionH relativeFrom="column">
                  <wp:posOffset>1863090</wp:posOffset>
                </wp:positionH>
                <wp:positionV relativeFrom="paragraph">
                  <wp:posOffset>567690</wp:posOffset>
                </wp:positionV>
                <wp:extent cx="95250" cy="9525"/>
                <wp:effectExtent l="0" t="76200" r="19050" b="85725"/>
                <wp:wrapNone/>
                <wp:docPr id="69" name="Straight Arrow Connector 69"/>
                <wp:cNvGraphicFramePr/>
                <a:graphic xmlns:a="http://schemas.openxmlformats.org/drawingml/2006/main">
                  <a:graphicData uri="http://schemas.microsoft.com/office/word/2010/wordprocessingShape">
                    <wps:wsp>
                      <wps:cNvCnPr/>
                      <wps:spPr>
                        <a:xfrm>
                          <a:off x="0" y="0"/>
                          <a:ext cx="95250" cy="9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B79751" id="Straight Arrow Connector 69" o:spid="_x0000_s1026" type="#_x0000_t32" style="position:absolute;margin-left:146.7pt;margin-top:44.7pt;width:7.5pt;height:.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" strokecolor="red" strokeweight="1.5pt">
                <v:stroke endarrow="block" joinstyle="miter"/>
              </v:shape>
            </w:pict>
          </mc:Fallback>
        </mc:AlternateContent>
      </w:r>
      <w:r>
        <w:rPr>
          <w:noProof/>
          <w:lang w:val="en-GB" w:eastAsia="en-GB"/>
        </w:rPr>
        <mc:AlternateContent>
          <mc:Choice Requires="wps">
            <w:drawing>
              <wp:anchor distT="0" distB="0" distL="114300" distR="114300" simplePos="0" relativeHeight="251687936" behindDoc="0" locked="0" layoutInCell="1" allowOverlap="1">
                <wp:simplePos x="0" y="0"/>
                <wp:positionH relativeFrom="column">
                  <wp:posOffset>148590</wp:posOffset>
                </wp:positionH>
                <wp:positionV relativeFrom="paragraph">
                  <wp:posOffset>558165</wp:posOffset>
                </wp:positionV>
                <wp:extent cx="123825" cy="0"/>
                <wp:effectExtent l="38100" t="76200" r="9525" b="95250"/>
                <wp:wrapNone/>
                <wp:docPr id="67" name="Straight Arrow Connector 67"/>
                <wp:cNvGraphicFramePr/>
                <a:graphic xmlns:a="http://schemas.openxmlformats.org/drawingml/2006/main">
                  <a:graphicData uri="http://schemas.microsoft.com/office/word/2010/wordprocessingShape">
                    <wps:wsp>
                      <wps:cNvCnPr/>
                      <wps:spPr>
                        <a:xfrm flipH="1">
                          <a:off x="0" y="0"/>
                          <a:ext cx="123825"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D088043" id="Straight Arrow Connector 67" o:spid="_x0000_s1026" type="#_x0000_t32" style="position:absolute;margin-left:11.7pt;margin-top:43.95pt;width:9.7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" strokecolor="red" strokeweight="1.5pt">
                <v:stroke endarrow="block" joinstyle="miter"/>
              </v:shape>
            </w:pict>
          </mc:Fallback>
        </mc:AlternateContent>
      </w:r>
      <w:r w:rsidR="0037491D">
        <w:rPr>
          <w:noProof/>
          <w:lang w:val="en-GB" w:eastAsia="en-GB"/>
        </w:rPr>
        <w:drawing>
          <wp:inline distT="0" distB="0" distL="0" distR="0" wp14:anchorId="7BA5AABD" wp14:editId="1D93FD1D">
            <wp:extent cx="5399186" cy="1047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348" r="11100" b="65888"/>
                    <a:stretch/>
                  </pic:blipFill>
                  <pic:spPr bwMode="auto">
                    <a:xfrm>
                      <a:off x="0" y="0"/>
                      <a:ext cx="5400040" cy="1047916"/>
                    </a:xfrm>
                    <a:prstGeom prst="rect">
                      <a:avLst/>
                    </a:prstGeom>
                    <a:ln>
                      <a:noFill/>
                    </a:ln>
                    <a:extLst>
                      <a:ext uri="{53640926-AAD7-44D8-BBD7-CCE9431645EC}">
                        <a14:shadowObscured xmlns:a14="http://schemas.microsoft.com/office/drawing/2010/main"/>
                      </a:ext>
                    </a:extLst>
                  </pic:spPr>
                </pic:pic>
              </a:graphicData>
            </a:graphic>
          </wp:inline>
        </w:drawing>
      </w:r>
    </w:p>
    <w:p w:rsidR="0037491D" w:rsidRDefault="0037491D" w:rsidP="00BB5886">
      <w:pPr>
        <w:pStyle w:val="NoSpacing"/>
        <w:rPr>
          <w:sz w:val="22"/>
          <w:szCs w:val="22"/>
        </w:rPr>
      </w:pPr>
    </w:p>
    <w:p w:rsidR="00627A42" w:rsidRDefault="003C0917" w:rsidP="00BB5886">
      <w:pPr>
        <w:pStyle w:val="NoSpacing"/>
        <w:rPr>
          <w:sz w:val="22"/>
          <w:szCs w:val="22"/>
        </w:rPr>
      </w:pPr>
      <w:r>
        <w:rPr>
          <w:sz w:val="22"/>
          <w:szCs w:val="22"/>
        </w:rPr>
        <w:t>All grid</w:t>
      </w:r>
      <w:r w:rsidR="008475B4">
        <w:rPr>
          <w:sz w:val="22"/>
          <w:szCs w:val="22"/>
        </w:rPr>
        <w:t>.css does is place elements in the right places as shown above.</w:t>
      </w:r>
    </w:p>
    <w:p w:rsidR="003C0917" w:rsidRDefault="003C0917" w:rsidP="00BB5886">
      <w:pPr>
        <w:pStyle w:val="NoSpacing"/>
        <w:rPr>
          <w:sz w:val="22"/>
          <w:szCs w:val="22"/>
        </w:rPr>
      </w:pPr>
    </w:p>
    <w:p w:rsidR="00627A42" w:rsidRDefault="003C0917" w:rsidP="00BB5886">
      <w:pPr>
        <w:pStyle w:val="NoSpacing"/>
        <w:rPr>
          <w:sz w:val="22"/>
          <w:szCs w:val="22"/>
        </w:rPr>
      </w:pPr>
      <w:r>
        <w:rPr>
          <w:sz w:val="22"/>
          <w:szCs w:val="22"/>
        </w:rPr>
        <w:t>Reset.css doesn’t do much, and should not be touched so we will not discuss it. All it does is restore basic settings once certain elements are used.</w:t>
      </w:r>
    </w:p>
    <w:p w:rsidR="003C0917" w:rsidRDefault="003C0917" w:rsidP="00BB5886">
      <w:pPr>
        <w:pStyle w:val="NoSpacing"/>
        <w:rPr>
          <w:sz w:val="22"/>
          <w:szCs w:val="22"/>
        </w:rPr>
      </w:pPr>
      <w:r>
        <w:rPr>
          <w:sz w:val="22"/>
          <w:szCs w:val="22"/>
        </w:rPr>
        <w:lastRenderedPageBreak/>
        <w:t>Style.css is the biggest style sheet and the most important one. All style configuration except for the grid is done in this file.</w:t>
      </w:r>
    </w:p>
    <w:p w:rsidR="003C0917" w:rsidRDefault="003C0917" w:rsidP="00BB5886">
      <w:pPr>
        <w:pStyle w:val="NoSpacing"/>
        <w:rPr>
          <w:sz w:val="22"/>
          <w:szCs w:val="22"/>
        </w:rPr>
      </w:pPr>
      <w:r>
        <w:rPr>
          <w:sz w:val="22"/>
          <w:szCs w:val="22"/>
        </w:rPr>
        <w:t>A few examples from the style.css document are:</w:t>
      </w:r>
    </w:p>
    <w:p w:rsidR="003C0917" w:rsidRDefault="003C0917" w:rsidP="00BB5886">
      <w:pPr>
        <w:pStyle w:val="NoSpacing"/>
        <w:rPr>
          <w:sz w:val="22"/>
          <w:szCs w:val="22"/>
        </w:rPr>
      </w:pPr>
    </w:p>
    <w:p w:rsidR="003C0917" w:rsidRDefault="003C0917" w:rsidP="00BB5886">
      <w:pPr>
        <w:pStyle w:val="NoSpacing"/>
        <w:rPr>
          <w:sz w:val="22"/>
          <w:szCs w:val="22"/>
        </w:rPr>
      </w:pPr>
      <w:r>
        <w:rPr>
          <w:noProof/>
          <w:lang w:val="en-GB" w:eastAsia="en-GB"/>
        </w:rPr>
        <w:drawing>
          <wp:inline distT="0" distB="0" distL="0" distR="0" wp14:anchorId="0BB2FA2E" wp14:editId="65E09348">
            <wp:extent cx="3438525" cy="10287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8525" cy="1028700"/>
                    </a:xfrm>
                    <a:prstGeom prst="rect">
                      <a:avLst/>
                    </a:prstGeom>
                  </pic:spPr>
                </pic:pic>
              </a:graphicData>
            </a:graphic>
          </wp:inline>
        </w:drawing>
      </w:r>
    </w:p>
    <w:p w:rsidR="003C0917" w:rsidRDefault="003C0917" w:rsidP="00BB5886">
      <w:pPr>
        <w:pStyle w:val="NoSpacing"/>
        <w:rPr>
          <w:sz w:val="22"/>
          <w:szCs w:val="22"/>
        </w:rPr>
      </w:pPr>
    </w:p>
    <w:p w:rsidR="003C0917" w:rsidRDefault="003C0917" w:rsidP="00BB5886">
      <w:pPr>
        <w:pStyle w:val="NoSpacing"/>
        <w:rPr>
          <w:sz w:val="22"/>
          <w:szCs w:val="22"/>
        </w:rPr>
      </w:pPr>
      <w:r>
        <w:rPr>
          <w:sz w:val="22"/>
          <w:szCs w:val="22"/>
        </w:rPr>
        <w:t xml:space="preserve">This is the configuration for the body. As you can see the font, the size of the font, the </w:t>
      </w:r>
      <w:proofErr w:type="spellStart"/>
      <w:r>
        <w:rPr>
          <w:sz w:val="22"/>
          <w:szCs w:val="22"/>
        </w:rPr>
        <w:t>colour</w:t>
      </w:r>
      <w:proofErr w:type="spellEnd"/>
      <w:r>
        <w:rPr>
          <w:sz w:val="22"/>
          <w:szCs w:val="22"/>
        </w:rPr>
        <w:t xml:space="preserve"> of the font, the minimal width and the background </w:t>
      </w:r>
      <w:proofErr w:type="spellStart"/>
      <w:r>
        <w:rPr>
          <w:sz w:val="22"/>
          <w:szCs w:val="22"/>
        </w:rPr>
        <w:t>colour</w:t>
      </w:r>
      <w:proofErr w:type="spellEnd"/>
      <w:r>
        <w:rPr>
          <w:sz w:val="22"/>
          <w:szCs w:val="22"/>
        </w:rPr>
        <w:t xml:space="preserve"> are defined. All the blue v</w:t>
      </w:r>
      <w:r w:rsidR="006D07F3">
        <w:rPr>
          <w:sz w:val="22"/>
          <w:szCs w:val="22"/>
        </w:rPr>
        <w:t>ariables</w:t>
      </w:r>
      <w:r>
        <w:rPr>
          <w:sz w:val="22"/>
          <w:szCs w:val="22"/>
        </w:rPr>
        <w:t xml:space="preserve"> can be changed to whatever </w:t>
      </w:r>
      <w:proofErr w:type="spellStart"/>
      <w:r>
        <w:rPr>
          <w:sz w:val="22"/>
          <w:szCs w:val="22"/>
        </w:rPr>
        <w:t>Plaintech</w:t>
      </w:r>
      <w:proofErr w:type="spellEnd"/>
      <w:r>
        <w:rPr>
          <w:sz w:val="22"/>
          <w:szCs w:val="22"/>
        </w:rPr>
        <w:t xml:space="preserve"> desires.</w:t>
      </w:r>
    </w:p>
    <w:p w:rsidR="003C0917" w:rsidRDefault="003C0917" w:rsidP="00BB5886">
      <w:pPr>
        <w:pStyle w:val="NoSpacing"/>
        <w:rPr>
          <w:sz w:val="22"/>
          <w:szCs w:val="22"/>
        </w:rPr>
      </w:pPr>
    </w:p>
    <w:p w:rsidR="003C0917" w:rsidRDefault="006D07F3" w:rsidP="00BB5886">
      <w:pPr>
        <w:pStyle w:val="NoSpacing"/>
        <w:rPr>
          <w:sz w:val="22"/>
          <w:szCs w:val="22"/>
        </w:rPr>
      </w:pPr>
      <w:r>
        <w:rPr>
          <w:noProof/>
          <w:lang w:val="en-GB" w:eastAsia="en-GB"/>
        </w:rPr>
        <w:drawing>
          <wp:inline distT="0" distB="0" distL="0" distR="0" wp14:anchorId="79A8E13F" wp14:editId="06F2D1F7">
            <wp:extent cx="2219325" cy="7239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9325" cy="723900"/>
                    </a:xfrm>
                    <a:prstGeom prst="rect">
                      <a:avLst/>
                    </a:prstGeom>
                  </pic:spPr>
                </pic:pic>
              </a:graphicData>
            </a:graphic>
          </wp:inline>
        </w:drawing>
      </w:r>
    </w:p>
    <w:p w:rsidR="006D07F3" w:rsidRDefault="006D07F3" w:rsidP="00BB5886">
      <w:pPr>
        <w:pStyle w:val="NoSpacing"/>
        <w:rPr>
          <w:sz w:val="22"/>
          <w:szCs w:val="22"/>
        </w:rPr>
      </w:pPr>
    </w:p>
    <w:p w:rsidR="006D07F3" w:rsidRDefault="006D07F3" w:rsidP="00BB5886">
      <w:pPr>
        <w:pStyle w:val="NoSpacing"/>
        <w:rPr>
          <w:sz w:val="22"/>
          <w:szCs w:val="22"/>
        </w:rPr>
      </w:pPr>
      <w:r>
        <w:rPr>
          <w:sz w:val="22"/>
          <w:szCs w:val="22"/>
        </w:rPr>
        <w:t>This is the configuration for the biggest headings. As you can see the space around the heading and its position are defined.</w:t>
      </w:r>
    </w:p>
    <w:p w:rsidR="006D07F3" w:rsidRDefault="006D07F3" w:rsidP="00BB5886">
      <w:pPr>
        <w:pStyle w:val="NoSpacing"/>
        <w:rPr>
          <w:sz w:val="22"/>
          <w:szCs w:val="22"/>
        </w:rPr>
      </w:pPr>
    </w:p>
    <w:p w:rsidR="00B64D4E" w:rsidRDefault="006D07F3" w:rsidP="00BB5886">
      <w:pPr>
        <w:pStyle w:val="NoSpacing"/>
        <w:rPr>
          <w:sz w:val="22"/>
          <w:szCs w:val="22"/>
        </w:rPr>
      </w:pPr>
      <w:r>
        <w:rPr>
          <w:sz w:val="22"/>
          <w:szCs w:val="22"/>
        </w:rPr>
        <w:t xml:space="preserve">The whole style.css document is filled with these small blocks of code to define what each element of the content should look like. All variables can be changed according to the wishes of </w:t>
      </w:r>
      <w:proofErr w:type="spellStart"/>
      <w:r>
        <w:rPr>
          <w:sz w:val="22"/>
          <w:szCs w:val="22"/>
        </w:rPr>
        <w:t>Plaintech</w:t>
      </w:r>
      <w:proofErr w:type="spellEnd"/>
      <w:r>
        <w:rPr>
          <w:sz w:val="22"/>
          <w:szCs w:val="22"/>
        </w:rPr>
        <w:t xml:space="preserve"> UK. </w:t>
      </w:r>
    </w:p>
    <w:p w:rsidR="00B64D4E" w:rsidRPr="00BB5886" w:rsidRDefault="00B64D4E" w:rsidP="00BB5886">
      <w:pPr>
        <w:pStyle w:val="NoSpacing"/>
        <w:rPr>
          <w:sz w:val="22"/>
          <w:szCs w:val="22"/>
        </w:rPr>
      </w:pPr>
    </w:p>
    <w:p w:rsidR="006A420E" w:rsidRPr="00CC67EF" w:rsidRDefault="006A420E" w:rsidP="006A420E">
      <w:pPr>
        <w:pStyle w:val="Heading2"/>
        <w:rPr>
          <w:szCs w:val="36"/>
          <w:lang w:val="en-GB"/>
        </w:rPr>
      </w:pPr>
      <w:r>
        <w:rPr>
          <w:szCs w:val="36"/>
          <w:lang w:val="en-GB"/>
        </w:rPr>
        <w:t>Servlets</w:t>
      </w:r>
    </w:p>
    <w:p w:rsidR="00C948C3" w:rsidRDefault="00AB0F9B" w:rsidP="00651ACE">
      <w:pPr>
        <w:pStyle w:val="NoSpacing"/>
        <w:rPr>
          <w:sz w:val="22"/>
          <w:szCs w:val="22"/>
        </w:rPr>
      </w:pPr>
      <w:r w:rsidRPr="00651ACE">
        <w:rPr>
          <w:sz w:val="22"/>
          <w:szCs w:val="22"/>
        </w:rPr>
        <w:t>The servlets are the back-end part of the website. They make the website communicate with the server and make sure that certain actions are performed.</w:t>
      </w:r>
      <w:r w:rsidR="00651ACE" w:rsidRPr="00651ACE">
        <w:rPr>
          <w:sz w:val="22"/>
          <w:szCs w:val="22"/>
        </w:rPr>
        <w:t xml:space="preserve"> We used three servlets to perform the actions. MyServlet.java is the main servlet and DBConnection.java and ServerInfoPull.java are the supporting servlets. To know how they work, and how they can be changed and/or </w:t>
      </w:r>
      <w:proofErr w:type="spellStart"/>
      <w:r w:rsidR="00651ACE" w:rsidRPr="00651ACE">
        <w:rPr>
          <w:sz w:val="22"/>
          <w:szCs w:val="22"/>
        </w:rPr>
        <w:t>optimised</w:t>
      </w:r>
      <w:proofErr w:type="spellEnd"/>
      <w:r w:rsidR="00651ACE" w:rsidRPr="00651ACE">
        <w:rPr>
          <w:sz w:val="22"/>
          <w:szCs w:val="22"/>
        </w:rPr>
        <w:t>, let’s first look at MyServlet.java.</w:t>
      </w:r>
    </w:p>
    <w:p w:rsidR="00651ACE" w:rsidRDefault="00651ACE" w:rsidP="00651ACE">
      <w:pPr>
        <w:pStyle w:val="NoSpacing"/>
        <w:rPr>
          <w:sz w:val="22"/>
          <w:szCs w:val="22"/>
        </w:rPr>
      </w:pPr>
    </w:p>
    <w:p w:rsidR="008C736A" w:rsidRPr="008C736A" w:rsidRDefault="008C736A" w:rsidP="00651ACE">
      <w:pPr>
        <w:pStyle w:val="Heading3"/>
        <w:rPr>
          <w:lang w:val="en-GB"/>
        </w:rPr>
      </w:pPr>
      <w:r>
        <w:rPr>
          <w:lang w:val="en-GB"/>
        </w:rPr>
        <w:t>Main Servlet</w:t>
      </w:r>
    </w:p>
    <w:p w:rsidR="00651ACE" w:rsidRDefault="00651ACE" w:rsidP="00651ACE">
      <w:pPr>
        <w:pStyle w:val="NoSpacing"/>
        <w:rPr>
          <w:sz w:val="22"/>
          <w:szCs w:val="22"/>
        </w:rPr>
      </w:pPr>
      <w:r>
        <w:rPr>
          <w:sz w:val="22"/>
          <w:szCs w:val="22"/>
        </w:rPr>
        <w:t>MyServlet.java is the servlet that the webpages connect to first when an action needs to be performed, whatever that action might be. If it cannot perform the action on its own and needs one of the other files it will open these files and run through them.</w:t>
      </w:r>
    </w:p>
    <w:p w:rsidR="00651ACE" w:rsidRDefault="00651ACE" w:rsidP="00651ACE">
      <w:pPr>
        <w:pStyle w:val="NoSpacing"/>
        <w:rPr>
          <w:sz w:val="22"/>
          <w:szCs w:val="22"/>
        </w:rPr>
      </w:pPr>
      <w:r>
        <w:rPr>
          <w:sz w:val="22"/>
          <w:szCs w:val="22"/>
        </w:rPr>
        <w:t>The first thing that can be seen aside from the imports which the java code uses is the following code:</w:t>
      </w:r>
    </w:p>
    <w:p w:rsidR="00651ACE" w:rsidRDefault="00651ACE" w:rsidP="00651ACE">
      <w:pPr>
        <w:pStyle w:val="NoSpacing"/>
        <w:rPr>
          <w:sz w:val="22"/>
          <w:szCs w:val="22"/>
        </w:rPr>
      </w:pPr>
      <w:r>
        <w:rPr>
          <w:noProof/>
          <w:lang w:val="en-GB" w:eastAsia="en-GB"/>
        </w:rPr>
        <w:lastRenderedPageBreak/>
        <w:drawing>
          <wp:inline distT="0" distB="0" distL="0" distR="0" wp14:anchorId="7F77C3EF" wp14:editId="62741D41">
            <wp:extent cx="3829050" cy="866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9050" cy="866775"/>
                    </a:xfrm>
                    <a:prstGeom prst="rect">
                      <a:avLst/>
                    </a:prstGeom>
                  </pic:spPr>
                </pic:pic>
              </a:graphicData>
            </a:graphic>
          </wp:inline>
        </w:drawing>
      </w:r>
    </w:p>
    <w:p w:rsidR="00651ACE" w:rsidRDefault="00651ACE" w:rsidP="00651ACE">
      <w:pPr>
        <w:pStyle w:val="NoSpacing"/>
        <w:rPr>
          <w:sz w:val="22"/>
          <w:szCs w:val="22"/>
        </w:rPr>
      </w:pPr>
    </w:p>
    <w:p w:rsidR="00651ACE" w:rsidRDefault="00651ACE" w:rsidP="00651ACE">
      <w:pPr>
        <w:pStyle w:val="NoSpacing"/>
        <w:rPr>
          <w:sz w:val="22"/>
          <w:szCs w:val="22"/>
        </w:rPr>
      </w:pPr>
      <w:r>
        <w:rPr>
          <w:sz w:val="22"/>
          <w:szCs w:val="22"/>
        </w:rPr>
        <w:t>The Strings and Boolean that are seen here will be used later on, but are declared already.</w:t>
      </w:r>
    </w:p>
    <w:p w:rsidR="00651ACE" w:rsidRDefault="00651ACE" w:rsidP="00651ACE">
      <w:pPr>
        <w:pStyle w:val="NoSpacing"/>
        <w:rPr>
          <w:sz w:val="22"/>
          <w:szCs w:val="22"/>
        </w:rPr>
      </w:pPr>
      <w:r>
        <w:rPr>
          <w:sz w:val="22"/>
          <w:szCs w:val="22"/>
        </w:rPr>
        <w:t xml:space="preserve">The following code will be </w:t>
      </w:r>
      <w:r w:rsidR="004E7424">
        <w:rPr>
          <w:sz w:val="22"/>
          <w:szCs w:val="22"/>
        </w:rPr>
        <w:t>executed when the user tries to log in:</w:t>
      </w:r>
    </w:p>
    <w:p w:rsidR="004E7424" w:rsidRDefault="004E7424" w:rsidP="00651ACE">
      <w:pPr>
        <w:pStyle w:val="NoSpacing"/>
        <w:rPr>
          <w:sz w:val="22"/>
          <w:szCs w:val="22"/>
        </w:rPr>
      </w:pPr>
    </w:p>
    <w:p w:rsidR="004E7424" w:rsidRDefault="004E7424" w:rsidP="00651ACE">
      <w:pPr>
        <w:pStyle w:val="NoSpacing"/>
        <w:rPr>
          <w:sz w:val="22"/>
          <w:szCs w:val="22"/>
        </w:rPr>
      </w:pPr>
      <w:r>
        <w:rPr>
          <w:noProof/>
          <w:lang w:val="en-GB" w:eastAsia="en-GB"/>
        </w:rPr>
        <w:drawing>
          <wp:inline distT="0" distB="0" distL="0" distR="0" wp14:anchorId="653E9B22" wp14:editId="2DD26010">
            <wp:extent cx="5912453" cy="76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6574" cy="762531"/>
                    </a:xfrm>
                    <a:prstGeom prst="rect">
                      <a:avLst/>
                    </a:prstGeom>
                  </pic:spPr>
                </pic:pic>
              </a:graphicData>
            </a:graphic>
          </wp:inline>
        </w:drawing>
      </w:r>
    </w:p>
    <w:p w:rsidR="004E7424" w:rsidRDefault="004E7424" w:rsidP="00651ACE">
      <w:pPr>
        <w:pStyle w:val="NoSpacing"/>
        <w:rPr>
          <w:sz w:val="22"/>
          <w:szCs w:val="22"/>
        </w:rPr>
      </w:pPr>
    </w:p>
    <w:p w:rsidR="00791640" w:rsidRDefault="00791640" w:rsidP="00651ACE">
      <w:pPr>
        <w:pStyle w:val="NoSpacing"/>
        <w:rPr>
          <w:sz w:val="22"/>
          <w:szCs w:val="22"/>
        </w:rPr>
      </w:pPr>
    </w:p>
    <w:p w:rsidR="004E7424" w:rsidRDefault="004E7424" w:rsidP="00651ACE">
      <w:pPr>
        <w:pStyle w:val="NoSpacing"/>
        <w:rPr>
          <w:sz w:val="22"/>
          <w:szCs w:val="22"/>
        </w:rPr>
      </w:pPr>
      <w:r>
        <w:rPr>
          <w:sz w:val="22"/>
          <w:szCs w:val="22"/>
        </w:rPr>
        <w:t>Once the user put in their email and their password, which are asked as their user credentials, the code will read them.</w:t>
      </w:r>
    </w:p>
    <w:p w:rsidR="004E7424" w:rsidRDefault="004E7424" w:rsidP="00651ACE">
      <w:pPr>
        <w:pStyle w:val="NoSpacing"/>
        <w:rPr>
          <w:sz w:val="22"/>
          <w:szCs w:val="22"/>
        </w:rPr>
      </w:pPr>
      <w:r>
        <w:rPr>
          <w:sz w:val="22"/>
          <w:szCs w:val="22"/>
        </w:rPr>
        <w:t>Then it will execute the next bit of code:</w:t>
      </w:r>
    </w:p>
    <w:p w:rsidR="00791640" w:rsidRDefault="00791640" w:rsidP="00651ACE">
      <w:pPr>
        <w:pStyle w:val="NoSpacing"/>
        <w:rPr>
          <w:sz w:val="22"/>
          <w:szCs w:val="22"/>
        </w:rPr>
      </w:pPr>
      <w:r>
        <w:rPr>
          <w:noProof/>
          <w:lang w:val="en-GB" w:eastAsia="en-GB"/>
        </w:rPr>
        <w:drawing>
          <wp:anchor distT="0" distB="0" distL="114300" distR="114300" simplePos="0" relativeHeight="251695104" behindDoc="0" locked="0" layoutInCell="1" allowOverlap="1" wp14:anchorId="5E1F3C0C" wp14:editId="6F4F7FFC">
            <wp:simplePos x="0" y="0"/>
            <wp:positionH relativeFrom="margin">
              <wp:align>left</wp:align>
            </wp:positionH>
            <wp:positionV relativeFrom="margin">
              <wp:posOffset>3270250</wp:posOffset>
            </wp:positionV>
            <wp:extent cx="3781425" cy="3221355"/>
            <wp:effectExtent l="0" t="0" r="952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81425" cy="3221355"/>
                    </a:xfrm>
                    <a:prstGeom prst="rect">
                      <a:avLst/>
                    </a:prstGeom>
                  </pic:spPr>
                </pic:pic>
              </a:graphicData>
            </a:graphic>
          </wp:anchor>
        </w:drawing>
      </w:r>
      <w:r w:rsidR="004E7424">
        <w:rPr>
          <w:sz w:val="22"/>
          <w:szCs w:val="22"/>
        </w:rPr>
        <w:t xml:space="preserve">This piece of code will open the servlet in which the connection to the database is established. </w:t>
      </w:r>
      <w:r>
        <w:rPr>
          <w:sz w:val="22"/>
          <w:szCs w:val="22"/>
        </w:rPr>
        <w:t xml:space="preserve">How the connection is established will be explained in the next chapter. </w:t>
      </w:r>
    </w:p>
    <w:p w:rsidR="004E7424" w:rsidRDefault="00AC3418" w:rsidP="00651ACE">
      <w:pPr>
        <w:pStyle w:val="NoSpacing"/>
        <w:rPr>
          <w:sz w:val="22"/>
          <w:szCs w:val="22"/>
        </w:rPr>
      </w:pPr>
      <w:r>
        <w:rPr>
          <w:sz w:val="22"/>
          <w:szCs w:val="22"/>
        </w:rPr>
        <w:t>Once it ran through the code of that servlet, the servlet will return the connection to the main servlet.</w:t>
      </w:r>
    </w:p>
    <w:p w:rsidR="00AC3418" w:rsidRDefault="00AC3418" w:rsidP="00651ACE">
      <w:pPr>
        <w:pStyle w:val="NoSpacing"/>
        <w:rPr>
          <w:sz w:val="22"/>
          <w:szCs w:val="22"/>
        </w:rPr>
      </w:pPr>
      <w:r>
        <w:rPr>
          <w:sz w:val="22"/>
          <w:szCs w:val="22"/>
        </w:rPr>
        <w:t>Once there is a connection with the database, a query will be send to the database to select everything from the database so that the user’s credentials can be matched to the information in the database so that the user can log in if their credentials match. The information that the database returns, or results, will be put in a “</w:t>
      </w:r>
      <w:proofErr w:type="spellStart"/>
      <w:r>
        <w:rPr>
          <w:sz w:val="22"/>
          <w:szCs w:val="22"/>
        </w:rPr>
        <w:t>ResultSet</w:t>
      </w:r>
      <w:proofErr w:type="spellEnd"/>
      <w:r>
        <w:rPr>
          <w:sz w:val="22"/>
          <w:szCs w:val="22"/>
        </w:rPr>
        <w:t>”. Once the information is received, a while loop is used to compare the user’s credentials to the results. Once the credentials match with the received information or the loop looped through all the results, the loop gets closed. Once the loop is closed, the connection to the database will be closed as this is no longer needed and the next piece of code wi</w:t>
      </w:r>
      <w:r w:rsidR="008C736A">
        <w:rPr>
          <w:sz w:val="22"/>
          <w:szCs w:val="22"/>
        </w:rPr>
        <w:t>ll be executed.</w:t>
      </w:r>
    </w:p>
    <w:p w:rsidR="00791640" w:rsidRDefault="00791640" w:rsidP="00651ACE">
      <w:pPr>
        <w:pStyle w:val="NoSpacing"/>
        <w:rPr>
          <w:sz w:val="22"/>
          <w:szCs w:val="22"/>
        </w:rPr>
      </w:pPr>
    </w:p>
    <w:p w:rsidR="00791640" w:rsidRDefault="00791640" w:rsidP="00651ACE">
      <w:pPr>
        <w:pStyle w:val="NoSpacing"/>
        <w:rPr>
          <w:sz w:val="22"/>
          <w:szCs w:val="22"/>
        </w:rPr>
      </w:pPr>
    </w:p>
    <w:p w:rsidR="00791640" w:rsidRDefault="00791640" w:rsidP="00651ACE">
      <w:pPr>
        <w:pStyle w:val="NoSpacing"/>
        <w:rPr>
          <w:sz w:val="22"/>
          <w:szCs w:val="22"/>
        </w:rPr>
      </w:pPr>
    </w:p>
    <w:p w:rsidR="00791640" w:rsidRDefault="00791640" w:rsidP="00651ACE">
      <w:pPr>
        <w:pStyle w:val="NoSpacing"/>
        <w:rPr>
          <w:sz w:val="22"/>
          <w:szCs w:val="22"/>
        </w:rPr>
      </w:pPr>
    </w:p>
    <w:p w:rsidR="00791640" w:rsidRDefault="00791640" w:rsidP="00651ACE">
      <w:pPr>
        <w:pStyle w:val="NoSpacing"/>
        <w:rPr>
          <w:sz w:val="22"/>
          <w:szCs w:val="22"/>
        </w:rPr>
      </w:pPr>
    </w:p>
    <w:p w:rsidR="008C736A" w:rsidRDefault="00791640" w:rsidP="00651ACE">
      <w:pPr>
        <w:pStyle w:val="NoSpacing"/>
        <w:rPr>
          <w:sz w:val="22"/>
          <w:szCs w:val="22"/>
        </w:rPr>
      </w:pPr>
      <w:r>
        <w:rPr>
          <w:noProof/>
          <w:lang w:val="en-GB" w:eastAsia="en-GB"/>
        </w:rPr>
        <w:drawing>
          <wp:anchor distT="0" distB="0" distL="114300" distR="114300" simplePos="0" relativeHeight="251696128" behindDoc="0" locked="0" layoutInCell="1" allowOverlap="1" wp14:anchorId="4649E664" wp14:editId="1C187028">
            <wp:simplePos x="0" y="0"/>
            <wp:positionH relativeFrom="margin">
              <wp:posOffset>57150</wp:posOffset>
            </wp:positionH>
            <wp:positionV relativeFrom="margin">
              <wp:posOffset>407670</wp:posOffset>
            </wp:positionV>
            <wp:extent cx="2705100" cy="523875"/>
            <wp:effectExtent l="0" t="0" r="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18" t="391" r="31340" b="78125"/>
                    <a:stretch/>
                  </pic:blipFill>
                  <pic:spPr bwMode="auto">
                    <a:xfrm>
                      <a:off x="0" y="0"/>
                      <a:ext cx="2705100" cy="523875"/>
                    </a:xfrm>
                    <a:prstGeom prst="rect">
                      <a:avLst/>
                    </a:prstGeom>
                    <a:ln>
                      <a:noFill/>
                    </a:ln>
                    <a:extLst>
                      <a:ext uri="{53640926-AAD7-44D8-BBD7-CCE9431645EC}">
                        <a14:shadowObscured xmlns:a14="http://schemas.microsoft.com/office/drawing/2010/main"/>
                      </a:ext>
                    </a:extLst>
                  </pic:spPr>
                </pic:pic>
              </a:graphicData>
            </a:graphic>
          </wp:anchor>
        </w:drawing>
      </w:r>
      <w:r w:rsidR="008C736A">
        <w:rPr>
          <w:sz w:val="22"/>
          <w:szCs w:val="22"/>
        </w:rPr>
        <w:t>This piece of code will only be executed if the user’s credentials do not match with the results from the database. It prints the exception if something went wrong so we can find the problem. If the user’s credentials did match the results from the database and it quit the loop because of it, this piece of code will be skipped and the next piece of code will be executed.</w:t>
      </w:r>
    </w:p>
    <w:p w:rsidR="00791640" w:rsidRDefault="00791640" w:rsidP="00651ACE">
      <w:pPr>
        <w:pStyle w:val="NoSpacing"/>
        <w:rPr>
          <w:sz w:val="22"/>
          <w:szCs w:val="22"/>
        </w:rPr>
      </w:pPr>
    </w:p>
    <w:p w:rsidR="008C736A" w:rsidRDefault="008C736A" w:rsidP="00651ACE">
      <w:pPr>
        <w:pStyle w:val="NoSpacing"/>
        <w:rPr>
          <w:sz w:val="22"/>
          <w:szCs w:val="22"/>
        </w:rPr>
      </w:pPr>
      <w:r>
        <w:rPr>
          <w:sz w:val="22"/>
          <w:szCs w:val="22"/>
        </w:rPr>
        <w:t>The next piece of code gets executed when the login credentials of the user match the information in the database:</w:t>
      </w:r>
    </w:p>
    <w:p w:rsidR="008C736A" w:rsidRDefault="00791640" w:rsidP="00651ACE">
      <w:pPr>
        <w:pStyle w:val="NoSpacing"/>
        <w:rPr>
          <w:sz w:val="22"/>
          <w:szCs w:val="22"/>
        </w:rPr>
      </w:pPr>
      <w:r>
        <w:rPr>
          <w:noProof/>
          <w:lang w:val="en-GB" w:eastAsia="en-GB"/>
        </w:rPr>
        <w:drawing>
          <wp:anchor distT="0" distB="0" distL="114300" distR="114300" simplePos="0" relativeHeight="251697152" behindDoc="0" locked="0" layoutInCell="1" allowOverlap="1" wp14:anchorId="3F5F7306" wp14:editId="4BCC9208">
            <wp:simplePos x="0" y="0"/>
            <wp:positionH relativeFrom="margin">
              <wp:align>left</wp:align>
            </wp:positionH>
            <wp:positionV relativeFrom="margin">
              <wp:posOffset>1911350</wp:posOffset>
            </wp:positionV>
            <wp:extent cx="3476625" cy="1895475"/>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2679" t="22266"/>
                    <a:stretch/>
                  </pic:blipFill>
                  <pic:spPr bwMode="auto">
                    <a:xfrm>
                      <a:off x="0" y="0"/>
                      <a:ext cx="3476625"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C736A">
        <w:rPr>
          <w:sz w:val="22"/>
          <w:szCs w:val="22"/>
        </w:rPr>
        <w:t>When the user is successfully logged in, information of the user’s virtual server needs to be available to the user.</w:t>
      </w:r>
    </w:p>
    <w:p w:rsidR="006D052A" w:rsidRDefault="008C736A" w:rsidP="00651ACE">
      <w:pPr>
        <w:pStyle w:val="NoSpacing"/>
        <w:rPr>
          <w:sz w:val="22"/>
          <w:szCs w:val="22"/>
        </w:rPr>
      </w:pPr>
      <w:r>
        <w:rPr>
          <w:sz w:val="22"/>
          <w:szCs w:val="22"/>
        </w:rPr>
        <w:t>The main servlet will open the servlet that will get information of the server and run through it.</w:t>
      </w:r>
      <w:r w:rsidR="006D052A">
        <w:rPr>
          <w:sz w:val="22"/>
          <w:szCs w:val="22"/>
        </w:rPr>
        <w:t xml:space="preserve"> How the other servlet works is explained in chapter 4.3.3.</w:t>
      </w:r>
    </w:p>
    <w:p w:rsidR="008C736A" w:rsidRDefault="008C736A" w:rsidP="00651ACE">
      <w:pPr>
        <w:pStyle w:val="NoSpacing"/>
        <w:rPr>
          <w:sz w:val="22"/>
          <w:szCs w:val="22"/>
        </w:rPr>
      </w:pPr>
      <w:r>
        <w:rPr>
          <w:sz w:val="22"/>
          <w:szCs w:val="22"/>
        </w:rPr>
        <w:t xml:space="preserve">To be able to run through it, the servlet gives some information, namely the login info, a response and the email of the user. If this works, the information can be used in the other servlet. If not, the catch will be ran through and the exception will be printed. </w:t>
      </w:r>
    </w:p>
    <w:p w:rsidR="00791640" w:rsidRDefault="00791640" w:rsidP="00651ACE">
      <w:pPr>
        <w:pStyle w:val="NoSpacing"/>
        <w:rPr>
          <w:sz w:val="22"/>
          <w:szCs w:val="22"/>
        </w:rPr>
      </w:pPr>
    </w:p>
    <w:p w:rsidR="00EB6747" w:rsidRDefault="00EB6747" w:rsidP="00651ACE">
      <w:pPr>
        <w:pStyle w:val="NoSpacing"/>
        <w:rPr>
          <w:sz w:val="22"/>
          <w:szCs w:val="22"/>
        </w:rPr>
      </w:pPr>
      <w:r>
        <w:rPr>
          <w:sz w:val="22"/>
          <w:szCs w:val="22"/>
        </w:rPr>
        <w:t>The next piece of code will be execute when a user tries to register on the website:</w:t>
      </w:r>
    </w:p>
    <w:p w:rsidR="00EB6747" w:rsidRDefault="00EB6747" w:rsidP="00651ACE">
      <w:pPr>
        <w:pStyle w:val="NoSpacing"/>
        <w:rPr>
          <w:sz w:val="22"/>
          <w:szCs w:val="22"/>
        </w:rPr>
      </w:pPr>
      <w:r>
        <w:rPr>
          <w:noProof/>
          <w:lang w:val="en-GB" w:eastAsia="en-GB"/>
        </w:rPr>
        <w:drawing>
          <wp:inline distT="0" distB="0" distL="0" distR="0" wp14:anchorId="4CF61374" wp14:editId="6912D543">
            <wp:extent cx="5400040" cy="885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885190"/>
                    </a:xfrm>
                    <a:prstGeom prst="rect">
                      <a:avLst/>
                    </a:prstGeom>
                  </pic:spPr>
                </pic:pic>
              </a:graphicData>
            </a:graphic>
          </wp:inline>
        </w:drawing>
      </w:r>
    </w:p>
    <w:p w:rsidR="00ED3ADC" w:rsidRDefault="00133E2F" w:rsidP="00651ACE">
      <w:pPr>
        <w:pStyle w:val="NoSpacing"/>
        <w:rPr>
          <w:sz w:val="22"/>
          <w:szCs w:val="22"/>
        </w:rPr>
      </w:pPr>
      <w:r>
        <w:rPr>
          <w:sz w:val="22"/>
          <w:szCs w:val="22"/>
        </w:rPr>
        <w:t>The email and the password that the user fills in will be read as well as the second password which will function to check the first one. Once it read the information, the next piece of code will be executed.</w:t>
      </w:r>
    </w:p>
    <w:p w:rsidR="00133E2F" w:rsidRDefault="00133E2F" w:rsidP="00651ACE">
      <w:pPr>
        <w:pStyle w:val="NoSpacing"/>
        <w:rPr>
          <w:sz w:val="22"/>
          <w:szCs w:val="22"/>
        </w:rPr>
      </w:pPr>
    </w:p>
    <w:p w:rsidR="006D052A" w:rsidRDefault="006D052A" w:rsidP="00651ACE">
      <w:pPr>
        <w:pStyle w:val="NoSpacing"/>
        <w:rPr>
          <w:sz w:val="22"/>
          <w:szCs w:val="22"/>
        </w:rPr>
      </w:pPr>
      <w:r>
        <w:rPr>
          <w:sz w:val="22"/>
          <w:szCs w:val="22"/>
        </w:rPr>
        <w:t>In this piece of code the passwords will be compared and if they match, the code is run through. The servlet that opens the connection with the database will be opened and ran through, after which the connection is returned to the main servlet. How the connection is made will be shown in the next chapter.</w:t>
      </w:r>
    </w:p>
    <w:p w:rsidR="006D052A" w:rsidRDefault="006D052A" w:rsidP="00651ACE">
      <w:pPr>
        <w:pStyle w:val="NoSpacing"/>
        <w:rPr>
          <w:sz w:val="22"/>
          <w:szCs w:val="22"/>
        </w:rPr>
      </w:pPr>
      <w:r>
        <w:rPr>
          <w:sz w:val="22"/>
          <w:szCs w:val="22"/>
        </w:rPr>
        <w:t>Once the connection is returned, a query that is defined in the next piece of code will be send to the database with the information that the customer filled in. This will then be saved into the database and can be used for logging in next time.</w:t>
      </w:r>
    </w:p>
    <w:p w:rsidR="006D052A" w:rsidRDefault="006D052A" w:rsidP="00651ACE">
      <w:pPr>
        <w:pStyle w:val="NoSpacing"/>
        <w:rPr>
          <w:sz w:val="22"/>
          <w:szCs w:val="22"/>
        </w:rPr>
      </w:pPr>
    </w:p>
    <w:p w:rsidR="00133E2F" w:rsidRDefault="006D052A" w:rsidP="00651ACE">
      <w:pPr>
        <w:pStyle w:val="NoSpacing"/>
        <w:rPr>
          <w:sz w:val="22"/>
          <w:szCs w:val="22"/>
        </w:rPr>
      </w:pPr>
      <w:r>
        <w:rPr>
          <w:noProof/>
          <w:lang w:val="en-GB" w:eastAsia="en-GB"/>
        </w:rPr>
        <w:lastRenderedPageBreak/>
        <w:drawing>
          <wp:inline distT="0" distB="0" distL="0" distR="0" wp14:anchorId="0EC06050" wp14:editId="1592F92B">
            <wp:extent cx="5400040" cy="26181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18105"/>
                    </a:xfrm>
                    <a:prstGeom prst="rect">
                      <a:avLst/>
                    </a:prstGeom>
                  </pic:spPr>
                </pic:pic>
              </a:graphicData>
            </a:graphic>
          </wp:inline>
        </w:drawing>
      </w:r>
    </w:p>
    <w:p w:rsidR="006D052A" w:rsidRDefault="006D052A" w:rsidP="00651ACE">
      <w:pPr>
        <w:pStyle w:val="NoSpacing"/>
        <w:rPr>
          <w:sz w:val="22"/>
          <w:szCs w:val="22"/>
        </w:rPr>
      </w:pPr>
    </w:p>
    <w:p w:rsidR="00791640" w:rsidRDefault="006D052A" w:rsidP="00651ACE">
      <w:pPr>
        <w:pStyle w:val="NoSpacing"/>
        <w:rPr>
          <w:sz w:val="22"/>
          <w:szCs w:val="22"/>
        </w:rPr>
      </w:pPr>
      <w:r>
        <w:rPr>
          <w:sz w:val="22"/>
          <w:szCs w:val="22"/>
        </w:rPr>
        <w:t>After this code is executed, the next piece of code will be executed.</w:t>
      </w:r>
    </w:p>
    <w:p w:rsidR="006D052A" w:rsidRDefault="006D052A" w:rsidP="00651ACE">
      <w:pPr>
        <w:pStyle w:val="NoSpacing"/>
        <w:rPr>
          <w:sz w:val="22"/>
          <w:szCs w:val="22"/>
        </w:rPr>
      </w:pPr>
      <w:r>
        <w:rPr>
          <w:sz w:val="22"/>
          <w:szCs w:val="22"/>
        </w:rPr>
        <w:t>This next piece of code merely checks if the registration worked. If it did work, then it will display a line saying that the user has been registered.</w:t>
      </w:r>
    </w:p>
    <w:p w:rsidR="006D052A" w:rsidRDefault="006D052A" w:rsidP="00651ACE">
      <w:pPr>
        <w:pStyle w:val="NoSpacing"/>
        <w:rPr>
          <w:sz w:val="22"/>
          <w:szCs w:val="22"/>
        </w:rPr>
      </w:pPr>
    </w:p>
    <w:p w:rsidR="006D052A" w:rsidRDefault="006D052A" w:rsidP="00651ACE">
      <w:pPr>
        <w:pStyle w:val="NoSpacing"/>
        <w:rPr>
          <w:sz w:val="22"/>
          <w:szCs w:val="22"/>
        </w:rPr>
      </w:pPr>
      <w:r>
        <w:rPr>
          <w:noProof/>
          <w:lang w:val="en-GB" w:eastAsia="en-GB"/>
        </w:rPr>
        <w:drawing>
          <wp:inline distT="0" distB="0" distL="0" distR="0" wp14:anchorId="412A048E" wp14:editId="333E3218">
            <wp:extent cx="4743450" cy="12096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3450" cy="1209675"/>
                    </a:xfrm>
                    <a:prstGeom prst="rect">
                      <a:avLst/>
                    </a:prstGeom>
                  </pic:spPr>
                </pic:pic>
              </a:graphicData>
            </a:graphic>
          </wp:inline>
        </w:drawing>
      </w:r>
    </w:p>
    <w:p w:rsidR="006D052A" w:rsidRDefault="006D052A" w:rsidP="00651ACE">
      <w:pPr>
        <w:pStyle w:val="NoSpacing"/>
        <w:rPr>
          <w:sz w:val="22"/>
          <w:szCs w:val="22"/>
        </w:rPr>
      </w:pPr>
    </w:p>
    <w:p w:rsidR="006D052A" w:rsidRDefault="003377F2" w:rsidP="00651ACE">
      <w:pPr>
        <w:pStyle w:val="NoSpacing"/>
        <w:rPr>
          <w:sz w:val="22"/>
          <w:szCs w:val="22"/>
        </w:rPr>
      </w:pPr>
      <w:r>
        <w:rPr>
          <w:sz w:val="22"/>
          <w:szCs w:val="22"/>
        </w:rPr>
        <w:t>After the code has been run through, there is a little bit of code left in this servlet. This piece of code catches the remaining exceptions. This way if there is a problem it will always be displayed.</w:t>
      </w:r>
    </w:p>
    <w:p w:rsidR="003377F2" w:rsidRDefault="003377F2" w:rsidP="003377F2">
      <w:pPr>
        <w:pStyle w:val="NoSpacing"/>
        <w:jc w:val="center"/>
        <w:rPr>
          <w:sz w:val="22"/>
          <w:szCs w:val="22"/>
        </w:rPr>
      </w:pPr>
      <w:r>
        <w:rPr>
          <w:noProof/>
          <w:lang w:val="en-GB" w:eastAsia="en-GB"/>
        </w:rPr>
        <w:drawing>
          <wp:inline distT="0" distB="0" distL="0" distR="0" wp14:anchorId="324817B9" wp14:editId="47F2BEDF">
            <wp:extent cx="3886200" cy="2085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2085975"/>
                    </a:xfrm>
                    <a:prstGeom prst="rect">
                      <a:avLst/>
                    </a:prstGeom>
                  </pic:spPr>
                </pic:pic>
              </a:graphicData>
            </a:graphic>
          </wp:inline>
        </w:drawing>
      </w:r>
    </w:p>
    <w:p w:rsidR="003377F2" w:rsidRDefault="003377F2" w:rsidP="003377F2">
      <w:pPr>
        <w:pStyle w:val="NoSpacing"/>
        <w:jc w:val="center"/>
        <w:rPr>
          <w:sz w:val="22"/>
          <w:szCs w:val="22"/>
        </w:rPr>
      </w:pPr>
    </w:p>
    <w:p w:rsidR="006D052A" w:rsidRDefault="006D052A" w:rsidP="00651ACE">
      <w:pPr>
        <w:pStyle w:val="NoSpacing"/>
        <w:rPr>
          <w:sz w:val="22"/>
          <w:szCs w:val="22"/>
        </w:rPr>
      </w:pPr>
    </w:p>
    <w:p w:rsidR="00791640" w:rsidRPr="00AA3580" w:rsidRDefault="003377F2" w:rsidP="00791640">
      <w:pPr>
        <w:pStyle w:val="Heading3"/>
        <w:rPr>
          <w:lang w:val="en-GB"/>
        </w:rPr>
      </w:pPr>
      <w:r>
        <w:rPr>
          <w:lang w:val="en-GB"/>
        </w:rPr>
        <w:lastRenderedPageBreak/>
        <w:t>Database Connection Servlet</w:t>
      </w:r>
    </w:p>
    <w:p w:rsidR="00791640" w:rsidRDefault="003377F2" w:rsidP="003377F2">
      <w:pPr>
        <w:pStyle w:val="NoSpacing"/>
        <w:rPr>
          <w:sz w:val="22"/>
          <w:szCs w:val="22"/>
        </w:rPr>
      </w:pPr>
      <w:r>
        <w:rPr>
          <w:sz w:val="22"/>
          <w:szCs w:val="22"/>
        </w:rPr>
        <w:t>As mentioned in the previous chapter, the DBConnection.java servlet is used to create a connection between the website and the database.</w:t>
      </w:r>
    </w:p>
    <w:p w:rsidR="00B91363" w:rsidRDefault="00B91363" w:rsidP="003377F2">
      <w:pPr>
        <w:pStyle w:val="NoSpacing"/>
        <w:rPr>
          <w:sz w:val="22"/>
          <w:szCs w:val="22"/>
        </w:rPr>
      </w:pPr>
      <w:r>
        <w:rPr>
          <w:noProof/>
          <w:lang w:val="en-GB" w:eastAsia="en-GB"/>
        </w:rPr>
        <w:drawing>
          <wp:anchor distT="0" distB="0" distL="114300" distR="114300" simplePos="0" relativeHeight="251698176" behindDoc="0" locked="0" layoutInCell="1" allowOverlap="1" wp14:anchorId="40999F85" wp14:editId="60899951">
            <wp:simplePos x="0" y="0"/>
            <wp:positionH relativeFrom="margin">
              <wp:posOffset>-57150</wp:posOffset>
            </wp:positionH>
            <wp:positionV relativeFrom="margin">
              <wp:posOffset>781050</wp:posOffset>
            </wp:positionV>
            <wp:extent cx="3978667" cy="3067050"/>
            <wp:effectExtent l="0" t="0" r="317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78667" cy="3067050"/>
                    </a:xfrm>
                    <a:prstGeom prst="rect">
                      <a:avLst/>
                    </a:prstGeom>
                  </pic:spPr>
                </pic:pic>
              </a:graphicData>
            </a:graphic>
          </wp:anchor>
        </w:drawing>
      </w:r>
      <w:r>
        <w:rPr>
          <w:sz w:val="22"/>
          <w:szCs w:val="22"/>
        </w:rPr>
        <w:t>The following code creates the connection:</w:t>
      </w:r>
    </w:p>
    <w:p w:rsidR="00B91363" w:rsidRDefault="00B91363" w:rsidP="003377F2">
      <w:pPr>
        <w:pStyle w:val="NoSpacing"/>
        <w:rPr>
          <w:sz w:val="22"/>
          <w:szCs w:val="22"/>
        </w:rPr>
      </w:pPr>
      <w:r>
        <w:rPr>
          <w:sz w:val="22"/>
          <w:szCs w:val="22"/>
        </w:rPr>
        <w:t>First the driver gets loaded since this is needed to create the connection.</w:t>
      </w:r>
    </w:p>
    <w:p w:rsidR="00B91363" w:rsidRDefault="00B91363" w:rsidP="003377F2">
      <w:pPr>
        <w:pStyle w:val="NoSpacing"/>
        <w:rPr>
          <w:sz w:val="22"/>
          <w:szCs w:val="22"/>
        </w:rPr>
      </w:pPr>
      <w:r>
        <w:rPr>
          <w:sz w:val="22"/>
          <w:szCs w:val="22"/>
        </w:rPr>
        <w:t>The name of the server and the name of the database are put in a string so that we do not have to type the server name and the name of the database over and over again.</w:t>
      </w:r>
    </w:p>
    <w:p w:rsidR="00B91363" w:rsidRDefault="00B91363" w:rsidP="003377F2">
      <w:pPr>
        <w:pStyle w:val="NoSpacing"/>
        <w:rPr>
          <w:sz w:val="22"/>
          <w:szCs w:val="22"/>
        </w:rPr>
      </w:pPr>
      <w:r>
        <w:rPr>
          <w:sz w:val="22"/>
          <w:szCs w:val="22"/>
        </w:rPr>
        <w:t>Then the exact location of the database is given in a URL. This needs to be the address from which the database can be accessed. After that the username and password that are used to access the database are put into a string, again so that we do not have to type it over and over again. Make sure that the user of which the credentials are used to access the database has enough rights, otherwise it will not work. Next the actual connection is established.</w:t>
      </w:r>
    </w:p>
    <w:p w:rsidR="00B91363" w:rsidRDefault="00B91363" w:rsidP="003377F2">
      <w:pPr>
        <w:pStyle w:val="NoSpacing"/>
        <w:rPr>
          <w:sz w:val="22"/>
          <w:szCs w:val="22"/>
        </w:rPr>
      </w:pPr>
      <w:r>
        <w:rPr>
          <w:sz w:val="22"/>
          <w:szCs w:val="22"/>
        </w:rPr>
        <w:t>Once this part of the script is executed, the next part will be run through.</w:t>
      </w:r>
    </w:p>
    <w:p w:rsidR="00304E6A" w:rsidRDefault="00304E6A" w:rsidP="003377F2">
      <w:pPr>
        <w:pStyle w:val="NoSpacing"/>
        <w:rPr>
          <w:sz w:val="22"/>
          <w:szCs w:val="22"/>
        </w:rPr>
      </w:pPr>
    </w:p>
    <w:p w:rsidR="00B91363" w:rsidRDefault="00B91363" w:rsidP="003377F2">
      <w:pPr>
        <w:pStyle w:val="NoSpacing"/>
        <w:rPr>
          <w:sz w:val="22"/>
          <w:szCs w:val="22"/>
        </w:rPr>
      </w:pPr>
      <w:r>
        <w:rPr>
          <w:sz w:val="22"/>
          <w:szCs w:val="22"/>
        </w:rPr>
        <w:t>In this part of the script the exceptions, i</w:t>
      </w:r>
      <w:r w:rsidR="00304E6A">
        <w:rPr>
          <w:sz w:val="22"/>
          <w:szCs w:val="22"/>
        </w:rPr>
        <w:t>f there are any, will be caught.</w:t>
      </w:r>
    </w:p>
    <w:p w:rsidR="00304E6A" w:rsidRDefault="00304E6A" w:rsidP="003377F2">
      <w:pPr>
        <w:pStyle w:val="NoSpacing"/>
        <w:rPr>
          <w:sz w:val="22"/>
          <w:szCs w:val="22"/>
        </w:rPr>
      </w:pPr>
    </w:p>
    <w:p w:rsidR="00304E6A" w:rsidRDefault="00304E6A" w:rsidP="003377F2">
      <w:pPr>
        <w:pStyle w:val="NoSpacing"/>
        <w:rPr>
          <w:sz w:val="22"/>
          <w:szCs w:val="22"/>
        </w:rPr>
      </w:pPr>
      <w:r>
        <w:rPr>
          <w:sz w:val="22"/>
          <w:szCs w:val="22"/>
        </w:rPr>
        <w:t>If the connection cannot be made, the problem will be shown as an error code because of the catch.</w:t>
      </w:r>
    </w:p>
    <w:p w:rsidR="00304E6A" w:rsidRDefault="00304E6A" w:rsidP="003377F2">
      <w:pPr>
        <w:pStyle w:val="NoSpacing"/>
        <w:rPr>
          <w:sz w:val="22"/>
          <w:szCs w:val="22"/>
        </w:rPr>
      </w:pPr>
    </w:p>
    <w:p w:rsidR="00304E6A" w:rsidRDefault="00304E6A" w:rsidP="003377F2">
      <w:pPr>
        <w:pStyle w:val="NoSpacing"/>
        <w:rPr>
          <w:sz w:val="22"/>
          <w:szCs w:val="22"/>
        </w:rPr>
      </w:pPr>
      <w:r>
        <w:rPr>
          <w:sz w:val="22"/>
          <w:szCs w:val="22"/>
        </w:rPr>
        <w:t>If the connection is established it will be returned so that it can be used in the main servlet.</w:t>
      </w:r>
    </w:p>
    <w:p w:rsidR="00304E6A" w:rsidRDefault="00304E6A" w:rsidP="003377F2">
      <w:pPr>
        <w:pStyle w:val="NoSpacing"/>
        <w:rPr>
          <w:sz w:val="22"/>
          <w:szCs w:val="22"/>
        </w:rPr>
      </w:pPr>
    </w:p>
    <w:p w:rsidR="00304E6A" w:rsidRDefault="00304E6A" w:rsidP="003377F2">
      <w:pPr>
        <w:pStyle w:val="NoSpacing"/>
        <w:rPr>
          <w:sz w:val="22"/>
          <w:szCs w:val="22"/>
        </w:rPr>
      </w:pPr>
      <w:r>
        <w:rPr>
          <w:sz w:val="22"/>
          <w:szCs w:val="22"/>
        </w:rPr>
        <w:t>At the end of the servlet the connection gets closed as it will not be used at the moment anymore.</w:t>
      </w:r>
    </w:p>
    <w:p w:rsidR="00304E6A" w:rsidRDefault="00304E6A" w:rsidP="003377F2">
      <w:pPr>
        <w:pStyle w:val="NoSpacing"/>
        <w:rPr>
          <w:sz w:val="22"/>
          <w:szCs w:val="22"/>
        </w:rPr>
      </w:pPr>
      <w:r>
        <w:rPr>
          <w:noProof/>
          <w:lang w:val="en-GB" w:eastAsia="en-GB"/>
        </w:rPr>
        <w:drawing>
          <wp:anchor distT="0" distB="0" distL="114300" distR="114300" simplePos="0" relativeHeight="251699200" behindDoc="0" locked="0" layoutInCell="1" allowOverlap="1" wp14:anchorId="5D23DCE0" wp14:editId="43DD5DF5">
            <wp:simplePos x="0" y="0"/>
            <wp:positionH relativeFrom="margin">
              <wp:posOffset>2445385</wp:posOffset>
            </wp:positionH>
            <wp:positionV relativeFrom="margin">
              <wp:posOffset>5113020</wp:posOffset>
            </wp:positionV>
            <wp:extent cx="2973888" cy="28194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73888" cy="2819400"/>
                    </a:xfrm>
                    <a:prstGeom prst="rect">
                      <a:avLst/>
                    </a:prstGeom>
                  </pic:spPr>
                </pic:pic>
              </a:graphicData>
            </a:graphic>
          </wp:anchor>
        </w:drawing>
      </w:r>
    </w:p>
    <w:p w:rsidR="00B91363" w:rsidRDefault="00B91363" w:rsidP="003377F2">
      <w:pPr>
        <w:pStyle w:val="NoSpacing"/>
        <w:rPr>
          <w:sz w:val="22"/>
          <w:szCs w:val="22"/>
        </w:rPr>
      </w:pPr>
    </w:p>
    <w:p w:rsidR="00B91363" w:rsidRPr="003377F2" w:rsidRDefault="00B91363" w:rsidP="003377F2">
      <w:pPr>
        <w:pStyle w:val="NoSpacing"/>
        <w:rPr>
          <w:sz w:val="22"/>
          <w:szCs w:val="22"/>
        </w:rPr>
      </w:pPr>
    </w:p>
    <w:p w:rsidR="00791640" w:rsidRDefault="00791640" w:rsidP="00791640">
      <w:pPr>
        <w:pStyle w:val="NoSpacing"/>
      </w:pPr>
    </w:p>
    <w:p w:rsidR="00791640" w:rsidRPr="00AA3580" w:rsidRDefault="00304E6A" w:rsidP="00791640">
      <w:pPr>
        <w:pStyle w:val="Heading3"/>
        <w:rPr>
          <w:lang w:val="en-GB"/>
        </w:rPr>
      </w:pPr>
      <w:r>
        <w:rPr>
          <w:lang w:val="en-GB"/>
        </w:rPr>
        <w:lastRenderedPageBreak/>
        <w:t>Information Pulling Servlet</w:t>
      </w:r>
    </w:p>
    <w:p w:rsidR="00651ACE" w:rsidRDefault="00304E6A" w:rsidP="00304E6A">
      <w:pPr>
        <w:pStyle w:val="NoSpacing"/>
        <w:rPr>
          <w:sz w:val="22"/>
          <w:szCs w:val="22"/>
        </w:rPr>
      </w:pPr>
      <w:r>
        <w:rPr>
          <w:noProof/>
          <w:lang w:val="en-GB" w:eastAsia="en-GB"/>
        </w:rPr>
        <w:drawing>
          <wp:anchor distT="0" distB="0" distL="114300" distR="114300" simplePos="0" relativeHeight="251700224" behindDoc="0" locked="0" layoutInCell="1" allowOverlap="1" wp14:anchorId="0AA62052" wp14:editId="2232B28C">
            <wp:simplePos x="0" y="0"/>
            <wp:positionH relativeFrom="margin">
              <wp:align>right</wp:align>
            </wp:positionH>
            <wp:positionV relativeFrom="margin">
              <wp:posOffset>457200</wp:posOffset>
            </wp:positionV>
            <wp:extent cx="2457450" cy="16097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57450" cy="1609725"/>
                    </a:xfrm>
                    <a:prstGeom prst="rect">
                      <a:avLst/>
                    </a:prstGeom>
                  </pic:spPr>
                </pic:pic>
              </a:graphicData>
            </a:graphic>
          </wp:anchor>
        </w:drawing>
      </w:r>
      <w:r>
        <w:rPr>
          <w:sz w:val="22"/>
          <w:szCs w:val="22"/>
        </w:rPr>
        <w:t>As mentioned in the former chapters, this servlet pulls information out of the database once the user is logged in. This servlet needs the other two servlets to work.</w:t>
      </w:r>
    </w:p>
    <w:p w:rsidR="00304E6A" w:rsidRDefault="00304E6A" w:rsidP="00304E6A">
      <w:pPr>
        <w:pStyle w:val="NoSpacing"/>
        <w:rPr>
          <w:sz w:val="22"/>
          <w:szCs w:val="22"/>
        </w:rPr>
      </w:pPr>
    </w:p>
    <w:p w:rsidR="00304E6A" w:rsidRPr="00304E6A" w:rsidRDefault="00304E6A" w:rsidP="00304E6A">
      <w:pPr>
        <w:pStyle w:val="NoSpacing"/>
        <w:rPr>
          <w:sz w:val="22"/>
          <w:szCs w:val="22"/>
        </w:rPr>
      </w:pPr>
      <w:r>
        <w:rPr>
          <w:sz w:val="22"/>
          <w:szCs w:val="22"/>
        </w:rPr>
        <w:t>The first piece of code creates strings, doubles and integers for each piece of information we will need from the database. This is used so that we can later place the information and print it.</w:t>
      </w:r>
    </w:p>
    <w:p w:rsidR="00304E6A" w:rsidRDefault="00304E6A" w:rsidP="00791640">
      <w:pPr>
        <w:pStyle w:val="NoSpacing"/>
      </w:pPr>
    </w:p>
    <w:p w:rsidR="00304E6A" w:rsidRPr="00C1153D" w:rsidRDefault="00304E6A" w:rsidP="00791640">
      <w:pPr>
        <w:pStyle w:val="NoSpacing"/>
        <w:rPr>
          <w:sz w:val="22"/>
          <w:szCs w:val="22"/>
        </w:rPr>
      </w:pPr>
      <w:r>
        <w:t xml:space="preserve"> </w:t>
      </w:r>
      <w:r w:rsidR="00C1153D" w:rsidRPr="00C1153D">
        <w:rPr>
          <w:sz w:val="22"/>
          <w:szCs w:val="22"/>
        </w:rPr>
        <w:t xml:space="preserve">In the next piece of code the information from the main servlet gets used to check if the user is logged in correctly. If the user is logged in correctly, the servlet will open the servlet in which the connection to the database can be made and runs it (see the previous chapter). </w:t>
      </w:r>
    </w:p>
    <w:p w:rsidR="00C1153D" w:rsidRPr="00C1153D" w:rsidRDefault="00C1153D" w:rsidP="00791640">
      <w:pPr>
        <w:pStyle w:val="NoSpacing"/>
        <w:rPr>
          <w:sz w:val="22"/>
          <w:szCs w:val="22"/>
        </w:rPr>
      </w:pPr>
    </w:p>
    <w:p w:rsidR="00C1153D" w:rsidRPr="00C1153D" w:rsidRDefault="00C1153D" w:rsidP="00791640">
      <w:pPr>
        <w:pStyle w:val="NoSpacing"/>
        <w:rPr>
          <w:sz w:val="22"/>
          <w:szCs w:val="22"/>
        </w:rPr>
      </w:pPr>
      <w:r w:rsidRPr="00C1153D">
        <w:rPr>
          <w:noProof/>
          <w:sz w:val="22"/>
          <w:szCs w:val="22"/>
          <w:lang w:val="en-GB" w:eastAsia="en-GB"/>
        </w:rPr>
        <w:drawing>
          <wp:inline distT="0" distB="0" distL="0" distR="0" wp14:anchorId="4F7F8D0F" wp14:editId="4212D518">
            <wp:extent cx="5400040" cy="12693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269365"/>
                    </a:xfrm>
                    <a:prstGeom prst="rect">
                      <a:avLst/>
                    </a:prstGeom>
                  </pic:spPr>
                </pic:pic>
              </a:graphicData>
            </a:graphic>
          </wp:inline>
        </w:drawing>
      </w:r>
    </w:p>
    <w:p w:rsidR="00C1153D" w:rsidRDefault="00C1153D" w:rsidP="00791640">
      <w:pPr>
        <w:pStyle w:val="NoSpacing"/>
        <w:rPr>
          <w:sz w:val="22"/>
          <w:szCs w:val="22"/>
        </w:rPr>
      </w:pPr>
      <w:r w:rsidRPr="00C1153D">
        <w:rPr>
          <w:sz w:val="22"/>
          <w:szCs w:val="22"/>
        </w:rPr>
        <w:t xml:space="preserve">After the connection is established it will return to the servlet and the next piece of code will be </w:t>
      </w:r>
      <w:r>
        <w:rPr>
          <w:sz w:val="22"/>
          <w:szCs w:val="22"/>
        </w:rPr>
        <w:t>executed.</w:t>
      </w:r>
    </w:p>
    <w:p w:rsidR="00C1153D" w:rsidRDefault="00C1153D" w:rsidP="00791640">
      <w:pPr>
        <w:pStyle w:val="NoSpacing"/>
        <w:rPr>
          <w:sz w:val="22"/>
          <w:szCs w:val="22"/>
        </w:rPr>
      </w:pPr>
      <w:r>
        <w:rPr>
          <w:sz w:val="22"/>
          <w:szCs w:val="22"/>
        </w:rPr>
        <w:t xml:space="preserve">In this piece of code the query is created and send to the database. The information the database sends back will be put in a </w:t>
      </w:r>
      <w:proofErr w:type="spellStart"/>
      <w:r>
        <w:rPr>
          <w:sz w:val="22"/>
          <w:szCs w:val="22"/>
        </w:rPr>
        <w:t>ResultSet</w:t>
      </w:r>
      <w:proofErr w:type="spellEnd"/>
      <w:r>
        <w:rPr>
          <w:sz w:val="22"/>
          <w:szCs w:val="22"/>
        </w:rPr>
        <w:t>.</w:t>
      </w:r>
    </w:p>
    <w:p w:rsidR="00C1153D" w:rsidRDefault="00C1153D" w:rsidP="00791640">
      <w:pPr>
        <w:pStyle w:val="NoSpacing"/>
        <w:rPr>
          <w:sz w:val="22"/>
          <w:szCs w:val="22"/>
        </w:rPr>
      </w:pPr>
      <w:r>
        <w:rPr>
          <w:noProof/>
          <w:lang w:val="en-GB" w:eastAsia="en-GB"/>
        </w:rPr>
        <w:drawing>
          <wp:inline distT="0" distB="0" distL="0" distR="0" wp14:anchorId="44DE4DA3" wp14:editId="52E0CAF2">
            <wp:extent cx="4895850" cy="2127829"/>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4764" cy="2131703"/>
                    </a:xfrm>
                    <a:prstGeom prst="rect">
                      <a:avLst/>
                    </a:prstGeom>
                  </pic:spPr>
                </pic:pic>
              </a:graphicData>
            </a:graphic>
          </wp:inline>
        </w:drawing>
      </w:r>
    </w:p>
    <w:p w:rsidR="00C1153D" w:rsidRDefault="00C1153D" w:rsidP="00791640">
      <w:pPr>
        <w:pStyle w:val="NoSpacing"/>
        <w:rPr>
          <w:sz w:val="22"/>
          <w:szCs w:val="22"/>
        </w:rPr>
      </w:pPr>
      <w:r>
        <w:rPr>
          <w:sz w:val="22"/>
          <w:szCs w:val="22"/>
        </w:rPr>
        <w:t xml:space="preserve">Once information is received from the database and put in a </w:t>
      </w:r>
      <w:proofErr w:type="spellStart"/>
      <w:r>
        <w:rPr>
          <w:sz w:val="22"/>
          <w:szCs w:val="22"/>
        </w:rPr>
        <w:t>ResultSet</w:t>
      </w:r>
      <w:proofErr w:type="spellEnd"/>
      <w:r>
        <w:rPr>
          <w:sz w:val="22"/>
          <w:szCs w:val="22"/>
        </w:rPr>
        <w:t>, the system runs through a while loop</w:t>
      </w:r>
      <w:r w:rsidR="00011103">
        <w:rPr>
          <w:sz w:val="22"/>
          <w:szCs w:val="22"/>
        </w:rPr>
        <w:t>. It will keep lopping until all the results are put into the right strings, integers or doubles so that they are ready to be displayed.</w:t>
      </w:r>
    </w:p>
    <w:p w:rsidR="00011103" w:rsidRDefault="00011103" w:rsidP="00791640">
      <w:pPr>
        <w:pStyle w:val="NoSpacing"/>
        <w:rPr>
          <w:sz w:val="22"/>
          <w:szCs w:val="22"/>
        </w:rPr>
      </w:pPr>
    </w:p>
    <w:p w:rsidR="00011103" w:rsidRDefault="00011103" w:rsidP="00791640">
      <w:pPr>
        <w:pStyle w:val="NoSpacing"/>
        <w:rPr>
          <w:sz w:val="22"/>
          <w:szCs w:val="22"/>
        </w:rPr>
      </w:pPr>
      <w:r>
        <w:rPr>
          <w:sz w:val="22"/>
          <w:szCs w:val="22"/>
        </w:rPr>
        <w:t>As soon as the system quits the loop, it will run through the next piece of code.</w:t>
      </w:r>
    </w:p>
    <w:p w:rsidR="00011103" w:rsidRDefault="00011103" w:rsidP="00791640">
      <w:pPr>
        <w:pStyle w:val="NoSpacing"/>
        <w:rPr>
          <w:sz w:val="22"/>
          <w:szCs w:val="22"/>
        </w:rPr>
      </w:pPr>
    </w:p>
    <w:p w:rsidR="00011103" w:rsidRDefault="00011103" w:rsidP="00791640">
      <w:pPr>
        <w:pStyle w:val="NoSpacing"/>
        <w:rPr>
          <w:sz w:val="22"/>
          <w:szCs w:val="22"/>
        </w:rPr>
      </w:pPr>
    </w:p>
    <w:p w:rsidR="00011103" w:rsidRDefault="00011103" w:rsidP="00791640">
      <w:pPr>
        <w:pStyle w:val="NoSpacing"/>
        <w:rPr>
          <w:sz w:val="22"/>
          <w:szCs w:val="22"/>
        </w:rPr>
      </w:pPr>
    </w:p>
    <w:p w:rsidR="00011103" w:rsidRDefault="00011103" w:rsidP="00791640">
      <w:pPr>
        <w:pStyle w:val="NoSpacing"/>
        <w:rPr>
          <w:sz w:val="22"/>
          <w:szCs w:val="22"/>
        </w:rPr>
      </w:pPr>
    </w:p>
    <w:p w:rsidR="00011103" w:rsidRDefault="00011103" w:rsidP="00791640">
      <w:pPr>
        <w:pStyle w:val="NoSpacing"/>
        <w:rPr>
          <w:sz w:val="22"/>
          <w:szCs w:val="22"/>
        </w:rPr>
      </w:pPr>
      <w:r>
        <w:rPr>
          <w:sz w:val="22"/>
          <w:szCs w:val="22"/>
        </w:rPr>
        <w:lastRenderedPageBreak/>
        <w:t>This piece of code is responsible for the printing out of the information that just has been received from the database.</w:t>
      </w:r>
    </w:p>
    <w:p w:rsidR="00011103" w:rsidRDefault="00011103" w:rsidP="00791640">
      <w:pPr>
        <w:pStyle w:val="NoSpacing"/>
        <w:rPr>
          <w:sz w:val="22"/>
          <w:szCs w:val="22"/>
        </w:rPr>
      </w:pPr>
    </w:p>
    <w:p w:rsidR="00011103" w:rsidRDefault="00011103" w:rsidP="00791640">
      <w:pPr>
        <w:pStyle w:val="NoSpacing"/>
        <w:rPr>
          <w:sz w:val="22"/>
          <w:szCs w:val="22"/>
        </w:rPr>
      </w:pPr>
      <w:r>
        <w:rPr>
          <w:noProof/>
          <w:lang w:val="en-GB" w:eastAsia="en-GB"/>
        </w:rPr>
        <w:drawing>
          <wp:inline distT="0" distB="0" distL="0" distR="0" wp14:anchorId="28001AE8" wp14:editId="27150170">
            <wp:extent cx="5400040" cy="14471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447165"/>
                    </a:xfrm>
                    <a:prstGeom prst="rect">
                      <a:avLst/>
                    </a:prstGeom>
                  </pic:spPr>
                </pic:pic>
              </a:graphicData>
            </a:graphic>
          </wp:inline>
        </w:drawing>
      </w:r>
    </w:p>
    <w:p w:rsidR="00011103" w:rsidRDefault="00011103" w:rsidP="00791640">
      <w:pPr>
        <w:pStyle w:val="NoSpacing"/>
        <w:rPr>
          <w:sz w:val="22"/>
          <w:szCs w:val="22"/>
        </w:rPr>
      </w:pPr>
      <w:r>
        <w:rPr>
          <w:sz w:val="22"/>
          <w:szCs w:val="22"/>
        </w:rPr>
        <w:t>It will print out a simple html table with the information in it. Later on, this shall be replaced with something neater.</w:t>
      </w:r>
    </w:p>
    <w:p w:rsidR="00011103" w:rsidRDefault="00011103" w:rsidP="00791640">
      <w:pPr>
        <w:pStyle w:val="NoSpacing"/>
        <w:rPr>
          <w:sz w:val="22"/>
          <w:szCs w:val="22"/>
        </w:rPr>
      </w:pPr>
    </w:p>
    <w:p w:rsidR="00011103" w:rsidRDefault="00011103" w:rsidP="00791640">
      <w:pPr>
        <w:pStyle w:val="NoSpacing"/>
        <w:rPr>
          <w:sz w:val="22"/>
          <w:szCs w:val="22"/>
        </w:rPr>
      </w:pPr>
      <w:r>
        <w:rPr>
          <w:sz w:val="22"/>
          <w:szCs w:val="22"/>
        </w:rPr>
        <w:t>Last but not least there is a small piece of code left to close this servlet, namely:</w:t>
      </w:r>
    </w:p>
    <w:p w:rsidR="00011103" w:rsidRDefault="00011103" w:rsidP="00791640">
      <w:pPr>
        <w:pStyle w:val="NoSpacing"/>
        <w:rPr>
          <w:sz w:val="22"/>
          <w:szCs w:val="22"/>
        </w:rPr>
      </w:pPr>
      <w:r w:rsidRPr="00011103">
        <w:rPr>
          <w:noProof/>
          <w:sz w:val="22"/>
          <w:szCs w:val="22"/>
          <w:lang w:val="en-GB" w:eastAsia="en-GB"/>
        </w:rPr>
        <w:drawing>
          <wp:anchor distT="0" distB="0" distL="114300" distR="114300" simplePos="0" relativeHeight="251701248" behindDoc="0" locked="0" layoutInCell="1" allowOverlap="1" wp14:anchorId="5282D982" wp14:editId="00DF28B9">
            <wp:simplePos x="0" y="0"/>
            <wp:positionH relativeFrom="margin">
              <wp:align>left</wp:align>
            </wp:positionH>
            <wp:positionV relativeFrom="margin">
              <wp:posOffset>2760345</wp:posOffset>
            </wp:positionV>
            <wp:extent cx="2324100" cy="1304925"/>
            <wp:effectExtent l="0" t="0" r="0"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24100" cy="1304925"/>
                    </a:xfrm>
                    <a:prstGeom prst="rect">
                      <a:avLst/>
                    </a:prstGeom>
                  </pic:spPr>
                </pic:pic>
              </a:graphicData>
            </a:graphic>
          </wp:anchor>
        </w:drawing>
      </w:r>
    </w:p>
    <w:p w:rsidR="00011103" w:rsidRDefault="00011103" w:rsidP="00791640">
      <w:pPr>
        <w:pStyle w:val="NoSpacing"/>
        <w:rPr>
          <w:sz w:val="22"/>
          <w:szCs w:val="22"/>
        </w:rPr>
      </w:pPr>
    </w:p>
    <w:p w:rsidR="00011103" w:rsidRPr="00C1153D" w:rsidRDefault="00011103" w:rsidP="00791640">
      <w:pPr>
        <w:pStyle w:val="NoSpacing"/>
        <w:rPr>
          <w:sz w:val="22"/>
          <w:szCs w:val="22"/>
        </w:rPr>
      </w:pPr>
      <w:r>
        <w:rPr>
          <w:sz w:val="22"/>
          <w:szCs w:val="22"/>
        </w:rPr>
        <w:t>This piece of code closes the database connection as it is no longer needed and makes sure that any exceptions will be caught.</w:t>
      </w:r>
    </w:p>
    <w:p w:rsidR="00EC2846" w:rsidRPr="006A420E" w:rsidRDefault="00191D28" w:rsidP="00EC2846">
      <w:pPr>
        <w:pStyle w:val="Heading1"/>
        <w:rPr>
          <w:lang w:val="en-GB"/>
        </w:rPr>
      </w:pPr>
      <w:r w:rsidRPr="006A420E">
        <w:rPr>
          <w:lang w:val="en-GB"/>
        </w:rPr>
        <w:lastRenderedPageBreak/>
        <w:t>Security Configuration</w:t>
      </w:r>
    </w:p>
    <w:p w:rsidR="00CC67EF" w:rsidRDefault="00072555" w:rsidP="00EC2846">
      <w:pPr>
        <w:rPr>
          <w:ins w:id="362" w:author="Annika De Graaf" w:date="2015-01-05T00:50:00Z"/>
        </w:rPr>
      </w:pPr>
      <w:ins w:id="363" w:author="Annika De Graaf" w:date="2015-01-05T00:38:00Z">
        <w:r>
          <w:t>To keep the server and all the information on it secure</w:t>
        </w:r>
      </w:ins>
      <w:ins w:id="364" w:author="Annika De Graaf" w:date="2015-01-05T00:39:00Z">
        <w:r>
          <w:t>, several</w:t>
        </w:r>
      </w:ins>
      <w:ins w:id="365" w:author="Annika De Graaf" w:date="2015-01-05T00:38:00Z">
        <w:r>
          <w:t xml:space="preserve"> security </w:t>
        </w:r>
      </w:ins>
      <w:ins w:id="366" w:author="Annika De Graaf" w:date="2015-01-05T00:39:00Z">
        <w:r>
          <w:t>measures</w:t>
        </w:r>
      </w:ins>
      <w:ins w:id="367" w:author="Annika De Graaf" w:date="2015-01-05T00:38:00Z">
        <w:r>
          <w:t xml:space="preserve"> </w:t>
        </w:r>
      </w:ins>
      <w:ins w:id="368" w:author="Annika De Graaf" w:date="2015-01-05T00:39:00Z">
        <w:r>
          <w:t xml:space="preserve">are required. As hackers or other people that are trying to access the server or the information for whatever reason have a lot of ways of attacking the server, there also are a lot of different measures that can be taken. </w:t>
        </w:r>
      </w:ins>
      <w:ins w:id="369" w:author="Annika De Graaf" w:date="2015-01-05T00:40:00Z">
        <w:r>
          <w:t>We selected a few that we used on the server, however there are far more and different approaches to secure a server</w:t>
        </w:r>
      </w:ins>
      <w:ins w:id="370" w:author="Annika De Graaf" w:date="2015-01-05T00:41:00Z">
        <w:r>
          <w:t xml:space="preserve">, so you should not limit yourself to the ones we used here. </w:t>
        </w:r>
      </w:ins>
      <w:ins w:id="371" w:author="Annika De Graaf" w:date="2015-01-05T00:42:00Z">
        <w:r w:rsidR="00CC67EF">
          <w:t>The server can never be a hundred percent secure and we are not responsible for any attacks or break-ins on the server, even if you use the security measures we suggested.</w:t>
        </w:r>
      </w:ins>
      <w:ins w:id="372" w:author="Annika De Graaf" w:date="2015-01-05T00:41:00Z">
        <w:r w:rsidR="00CC67EF">
          <w:t xml:space="preserve"> </w:t>
        </w:r>
      </w:ins>
    </w:p>
    <w:p w:rsidR="00EC2846" w:rsidRDefault="00191D28" w:rsidP="00EC2846">
      <w:del w:id="373" w:author="Annika De Graaf" w:date="2015-01-05T00:38:00Z">
        <w:r w:rsidDel="00072555">
          <w:delText>.</w:delText>
        </w:r>
      </w:del>
    </w:p>
    <w:p w:rsidR="00191D28" w:rsidRPr="00CC67EF" w:rsidRDefault="00191D28" w:rsidP="00191D28">
      <w:pPr>
        <w:pStyle w:val="Heading2"/>
        <w:rPr>
          <w:szCs w:val="36"/>
          <w:lang w:val="en-GB"/>
        </w:rPr>
      </w:pPr>
      <w:r w:rsidRPr="00CC67EF">
        <w:rPr>
          <w:szCs w:val="36"/>
          <w:lang w:val="en-GB"/>
        </w:rPr>
        <w:t>Installing and Optimising Fail2Ban</w:t>
      </w:r>
    </w:p>
    <w:p w:rsidR="00072555" w:rsidRDefault="00CC67EF" w:rsidP="00CC67EF">
      <w:pPr>
        <w:pStyle w:val="NoSpacing"/>
        <w:rPr>
          <w:ins w:id="374" w:author="Annika De Graaf" w:date="2015-01-05T00:45:00Z"/>
          <w:sz w:val="22"/>
          <w:szCs w:val="22"/>
        </w:rPr>
      </w:pPr>
      <w:ins w:id="375" w:author="Annika De Graaf" w:date="2015-01-05T00:44:00Z">
        <w:r>
          <w:rPr>
            <w:sz w:val="22"/>
            <w:szCs w:val="22"/>
          </w:rPr>
          <w:t xml:space="preserve">Fail2Ban is a software package that is created to protect a server against </w:t>
        </w:r>
      </w:ins>
      <w:ins w:id="376" w:author="Annika De Graaf" w:date="2015-01-05T00:45:00Z">
        <w:r>
          <w:rPr>
            <w:sz w:val="22"/>
            <w:szCs w:val="22"/>
          </w:rPr>
          <w:t>malicious</w:t>
        </w:r>
      </w:ins>
      <w:ins w:id="377" w:author="Annika De Graaf" w:date="2015-01-05T00:44:00Z">
        <w:r>
          <w:rPr>
            <w:sz w:val="22"/>
            <w:szCs w:val="22"/>
          </w:rPr>
          <w:t xml:space="preserve"> </w:t>
        </w:r>
      </w:ins>
      <w:ins w:id="378" w:author="Annika De Graaf" w:date="2015-01-05T00:45:00Z">
        <w:r>
          <w:rPr>
            <w:sz w:val="22"/>
            <w:szCs w:val="22"/>
          </w:rPr>
          <w:t>attacks like brute force attacks. To install Fail2Ban, one needs to be logged in as root. If you do not know how to do this, please refer to chapter 2.2.2.</w:t>
        </w:r>
      </w:ins>
    </w:p>
    <w:p w:rsidR="00CC67EF" w:rsidRDefault="00CC67EF" w:rsidP="00CC67EF">
      <w:pPr>
        <w:pStyle w:val="NoSpacing"/>
        <w:rPr>
          <w:ins w:id="379" w:author="Annika De Graaf" w:date="2015-01-05T00:46:00Z"/>
          <w:sz w:val="22"/>
          <w:szCs w:val="22"/>
        </w:rPr>
      </w:pPr>
    </w:p>
    <w:p w:rsidR="00CC67EF" w:rsidRPr="00CC67EF" w:rsidRDefault="00CC67EF" w:rsidP="00CC67EF">
      <w:pPr>
        <w:pStyle w:val="NoSpacing"/>
        <w:rPr>
          <w:ins w:id="380" w:author="Annika De Graaf" w:date="2015-01-05T00:38:00Z"/>
          <w:sz w:val="22"/>
          <w:szCs w:val="22"/>
        </w:rPr>
      </w:pPr>
      <w:ins w:id="381" w:author="Annika De Graaf" w:date="2015-01-05T00:46:00Z">
        <w:r>
          <w:rPr>
            <w:sz w:val="22"/>
            <w:szCs w:val="22"/>
          </w:rPr>
          <w:t>To install the software package that is Fail2Ban, use the following command:</w:t>
        </w:r>
      </w:ins>
    </w:p>
    <w:p w:rsidR="00191D28" w:rsidRPr="00CC67EF" w:rsidRDefault="00191D28" w:rsidP="00CC67EF">
      <w:pPr>
        <w:pStyle w:val="NoSpacing"/>
        <w:rPr>
          <w:i/>
          <w:sz w:val="22"/>
          <w:szCs w:val="22"/>
          <w:rPrChange w:id="382" w:author="Annika De Graaf" w:date="2015-01-05T00:48:00Z">
            <w:rPr>
              <w:sz w:val="22"/>
              <w:szCs w:val="22"/>
            </w:rPr>
          </w:rPrChange>
        </w:rPr>
      </w:pPr>
      <w:proofErr w:type="spellStart"/>
      <w:r w:rsidRPr="00CC67EF">
        <w:rPr>
          <w:i/>
          <w:sz w:val="22"/>
          <w:szCs w:val="22"/>
          <w:rPrChange w:id="383" w:author="Annika De Graaf" w:date="2015-01-05T00:48:00Z">
            <w:rPr>
              <w:sz w:val="22"/>
              <w:szCs w:val="22"/>
            </w:rPr>
          </w:rPrChange>
        </w:rPr>
        <w:t>Sudo</w:t>
      </w:r>
      <w:proofErr w:type="spellEnd"/>
      <w:r w:rsidRPr="00CC67EF">
        <w:rPr>
          <w:i/>
          <w:sz w:val="22"/>
          <w:szCs w:val="22"/>
          <w:rPrChange w:id="384" w:author="Annika De Graaf" w:date="2015-01-05T00:48:00Z">
            <w:rPr>
              <w:sz w:val="22"/>
              <w:szCs w:val="22"/>
            </w:rPr>
          </w:rPrChange>
        </w:rPr>
        <w:t xml:space="preserve"> apt-get install fail2ban</w:t>
      </w:r>
    </w:p>
    <w:p w:rsidR="00191D28" w:rsidRPr="00CC67EF" w:rsidRDefault="00191D28" w:rsidP="00CC67EF">
      <w:pPr>
        <w:pStyle w:val="NoSpacing"/>
        <w:rPr>
          <w:sz w:val="22"/>
          <w:szCs w:val="22"/>
        </w:rPr>
      </w:pPr>
    </w:p>
    <w:p w:rsidR="00CC67EF" w:rsidRDefault="00191D28" w:rsidP="00CC67EF">
      <w:pPr>
        <w:pStyle w:val="NoSpacing"/>
        <w:rPr>
          <w:ins w:id="385" w:author="Annika De Graaf" w:date="2015-01-05T00:47:00Z"/>
          <w:sz w:val="22"/>
          <w:szCs w:val="22"/>
        </w:rPr>
      </w:pPr>
      <w:r w:rsidRPr="00CC67EF">
        <w:rPr>
          <w:sz w:val="22"/>
          <w:szCs w:val="22"/>
        </w:rPr>
        <w:t xml:space="preserve">Fail2ban has a default configuration file and is located at </w:t>
      </w:r>
      <w:ins w:id="386" w:author="Annika De Graaf" w:date="2015-01-05T00:47:00Z">
        <w:r w:rsidR="00CC67EF">
          <w:rPr>
            <w:sz w:val="22"/>
            <w:szCs w:val="22"/>
          </w:rPr>
          <w:t>‘</w:t>
        </w:r>
      </w:ins>
      <w:r w:rsidRPr="00CC67EF">
        <w:rPr>
          <w:sz w:val="22"/>
          <w:szCs w:val="22"/>
        </w:rPr>
        <w:t>/</w:t>
      </w:r>
      <w:proofErr w:type="spellStart"/>
      <w:r w:rsidRPr="00CC67EF">
        <w:rPr>
          <w:sz w:val="22"/>
          <w:szCs w:val="22"/>
        </w:rPr>
        <w:t>etc</w:t>
      </w:r>
      <w:proofErr w:type="spellEnd"/>
      <w:r w:rsidRPr="00CC67EF">
        <w:rPr>
          <w:sz w:val="22"/>
          <w:szCs w:val="22"/>
        </w:rPr>
        <w:t>/fail2ban/</w:t>
      </w:r>
      <w:proofErr w:type="spellStart"/>
      <w:r w:rsidRPr="00CC67EF">
        <w:rPr>
          <w:sz w:val="22"/>
          <w:szCs w:val="22"/>
        </w:rPr>
        <w:t>jail.conf</w:t>
      </w:r>
      <w:proofErr w:type="spellEnd"/>
      <w:ins w:id="387" w:author="Annika De Graaf" w:date="2015-01-05T00:47:00Z">
        <w:r w:rsidR="00CC67EF">
          <w:rPr>
            <w:sz w:val="22"/>
            <w:szCs w:val="22"/>
          </w:rPr>
          <w:t>’</w:t>
        </w:r>
      </w:ins>
      <w:r w:rsidRPr="00CC67EF">
        <w:rPr>
          <w:sz w:val="22"/>
          <w:szCs w:val="22"/>
        </w:rPr>
        <w:t>. This file should be left alone and the configuration</w:t>
      </w:r>
      <w:ins w:id="388" w:author="Annika De Graaf" w:date="2015-01-05T00:47:00Z">
        <w:r w:rsidR="00CC67EF">
          <w:rPr>
            <w:sz w:val="22"/>
            <w:szCs w:val="22"/>
          </w:rPr>
          <w:t xml:space="preserve"> </w:t>
        </w:r>
      </w:ins>
      <w:r w:rsidRPr="00CC67EF">
        <w:rPr>
          <w:sz w:val="22"/>
          <w:szCs w:val="22"/>
        </w:rPr>
        <w:t xml:space="preserve">work should be done in a local copy of that file. </w:t>
      </w:r>
    </w:p>
    <w:p w:rsidR="00191D28" w:rsidRPr="00CC67EF" w:rsidRDefault="00191D28" w:rsidP="00CC67EF">
      <w:pPr>
        <w:pStyle w:val="NoSpacing"/>
        <w:rPr>
          <w:sz w:val="22"/>
          <w:szCs w:val="22"/>
        </w:rPr>
      </w:pPr>
      <w:r w:rsidRPr="00CC67EF">
        <w:rPr>
          <w:sz w:val="22"/>
          <w:szCs w:val="22"/>
        </w:rPr>
        <w:t>So we use the</w:t>
      </w:r>
      <w:ins w:id="389" w:author="Annika De Graaf" w:date="2015-01-05T00:47:00Z">
        <w:r w:rsidR="00CC67EF">
          <w:rPr>
            <w:sz w:val="22"/>
            <w:szCs w:val="22"/>
          </w:rPr>
          <w:t xml:space="preserve"> following</w:t>
        </w:r>
      </w:ins>
      <w:r w:rsidRPr="00CC67EF">
        <w:rPr>
          <w:sz w:val="22"/>
          <w:szCs w:val="22"/>
        </w:rPr>
        <w:t xml:space="preserve"> command</w:t>
      </w:r>
      <w:ins w:id="390" w:author="Annika De Graaf" w:date="2015-01-05T00:48:00Z">
        <w:r w:rsidR="00CC67EF">
          <w:rPr>
            <w:sz w:val="22"/>
            <w:szCs w:val="22"/>
          </w:rPr>
          <w:t xml:space="preserve"> to copy the former file so we can freely edit it</w:t>
        </w:r>
      </w:ins>
      <w:r w:rsidRPr="00CC67EF">
        <w:rPr>
          <w:sz w:val="22"/>
          <w:szCs w:val="22"/>
        </w:rPr>
        <w:t>:</w:t>
      </w:r>
    </w:p>
    <w:p w:rsidR="00191D28" w:rsidRPr="00CC67EF" w:rsidRDefault="00191D28" w:rsidP="00CC67EF">
      <w:pPr>
        <w:pStyle w:val="NoSpacing"/>
        <w:rPr>
          <w:i/>
          <w:sz w:val="22"/>
          <w:szCs w:val="22"/>
          <w:rPrChange w:id="391" w:author="Annika De Graaf" w:date="2015-01-05T00:48:00Z">
            <w:rPr>
              <w:sz w:val="22"/>
              <w:szCs w:val="22"/>
            </w:rPr>
          </w:rPrChange>
        </w:rPr>
      </w:pPr>
      <w:proofErr w:type="spellStart"/>
      <w:r w:rsidRPr="00CC67EF">
        <w:rPr>
          <w:i/>
          <w:sz w:val="22"/>
          <w:szCs w:val="22"/>
          <w:rPrChange w:id="392" w:author="Annika De Graaf" w:date="2015-01-05T00:48:00Z">
            <w:rPr>
              <w:sz w:val="22"/>
              <w:szCs w:val="22"/>
            </w:rPr>
          </w:rPrChange>
        </w:rPr>
        <w:t>Sudo</w:t>
      </w:r>
      <w:proofErr w:type="spellEnd"/>
      <w:r w:rsidRPr="00CC67EF">
        <w:rPr>
          <w:i/>
          <w:sz w:val="22"/>
          <w:szCs w:val="22"/>
          <w:rPrChange w:id="393" w:author="Annika De Graaf" w:date="2015-01-05T00:48:00Z">
            <w:rPr>
              <w:sz w:val="22"/>
              <w:szCs w:val="22"/>
            </w:rPr>
          </w:rPrChange>
        </w:rPr>
        <w:t xml:space="preserve"> </w:t>
      </w:r>
      <w:proofErr w:type="spellStart"/>
      <w:r w:rsidRPr="00CC67EF">
        <w:rPr>
          <w:i/>
          <w:sz w:val="22"/>
          <w:szCs w:val="22"/>
          <w:rPrChange w:id="394" w:author="Annika De Graaf" w:date="2015-01-05T00:48:00Z">
            <w:rPr>
              <w:sz w:val="22"/>
              <w:szCs w:val="22"/>
            </w:rPr>
          </w:rPrChange>
        </w:rPr>
        <w:t>cp</w:t>
      </w:r>
      <w:proofErr w:type="spellEnd"/>
      <w:r w:rsidRPr="00CC67EF">
        <w:rPr>
          <w:i/>
          <w:sz w:val="22"/>
          <w:szCs w:val="22"/>
          <w:rPrChange w:id="395" w:author="Annika De Graaf" w:date="2015-01-05T00:48:00Z">
            <w:rPr>
              <w:sz w:val="22"/>
              <w:szCs w:val="22"/>
            </w:rPr>
          </w:rPrChange>
        </w:rPr>
        <w:t xml:space="preserve"> /</w:t>
      </w:r>
      <w:proofErr w:type="spellStart"/>
      <w:r w:rsidRPr="00CC67EF">
        <w:rPr>
          <w:i/>
          <w:sz w:val="22"/>
          <w:szCs w:val="22"/>
          <w:rPrChange w:id="396" w:author="Annika De Graaf" w:date="2015-01-05T00:48:00Z">
            <w:rPr>
              <w:sz w:val="22"/>
              <w:szCs w:val="22"/>
            </w:rPr>
          </w:rPrChange>
        </w:rPr>
        <w:t>etc</w:t>
      </w:r>
      <w:proofErr w:type="spellEnd"/>
      <w:r w:rsidRPr="00CC67EF">
        <w:rPr>
          <w:i/>
          <w:sz w:val="22"/>
          <w:szCs w:val="22"/>
          <w:rPrChange w:id="397" w:author="Annika De Graaf" w:date="2015-01-05T00:48:00Z">
            <w:rPr>
              <w:sz w:val="22"/>
              <w:szCs w:val="22"/>
            </w:rPr>
          </w:rPrChange>
        </w:rPr>
        <w:t>/fail2ban/</w:t>
      </w:r>
      <w:proofErr w:type="spellStart"/>
      <w:r w:rsidRPr="00CC67EF">
        <w:rPr>
          <w:i/>
          <w:sz w:val="22"/>
          <w:szCs w:val="22"/>
          <w:rPrChange w:id="398" w:author="Annika De Graaf" w:date="2015-01-05T00:48:00Z">
            <w:rPr>
              <w:sz w:val="22"/>
              <w:szCs w:val="22"/>
            </w:rPr>
          </w:rPrChange>
        </w:rPr>
        <w:t>jail.conf</w:t>
      </w:r>
      <w:proofErr w:type="spellEnd"/>
      <w:r w:rsidRPr="00CC67EF">
        <w:rPr>
          <w:i/>
          <w:sz w:val="22"/>
          <w:szCs w:val="22"/>
          <w:rPrChange w:id="399" w:author="Annika De Graaf" w:date="2015-01-05T00:48:00Z">
            <w:rPr>
              <w:sz w:val="22"/>
              <w:szCs w:val="22"/>
            </w:rPr>
          </w:rPrChange>
        </w:rPr>
        <w:t xml:space="preserve"> /</w:t>
      </w:r>
      <w:proofErr w:type="spellStart"/>
      <w:proofErr w:type="gramStart"/>
      <w:r w:rsidRPr="00CC67EF">
        <w:rPr>
          <w:i/>
          <w:sz w:val="22"/>
          <w:szCs w:val="22"/>
          <w:rPrChange w:id="400" w:author="Annika De Graaf" w:date="2015-01-05T00:48:00Z">
            <w:rPr>
              <w:sz w:val="22"/>
              <w:szCs w:val="22"/>
            </w:rPr>
          </w:rPrChange>
        </w:rPr>
        <w:t>etc</w:t>
      </w:r>
      <w:proofErr w:type="spellEnd"/>
      <w:r w:rsidRPr="00CC67EF">
        <w:rPr>
          <w:i/>
          <w:sz w:val="22"/>
          <w:szCs w:val="22"/>
          <w:rPrChange w:id="401" w:author="Annika De Graaf" w:date="2015-01-05T00:48:00Z">
            <w:rPr>
              <w:sz w:val="22"/>
              <w:szCs w:val="22"/>
            </w:rPr>
          </w:rPrChange>
        </w:rPr>
        <w:t xml:space="preserve">  /</w:t>
      </w:r>
      <w:proofErr w:type="spellStart"/>
      <w:proofErr w:type="gramEnd"/>
      <w:r w:rsidRPr="00CC67EF">
        <w:rPr>
          <w:i/>
          <w:sz w:val="22"/>
          <w:szCs w:val="22"/>
          <w:rPrChange w:id="402" w:author="Annika De Graaf" w:date="2015-01-05T00:48:00Z">
            <w:rPr>
              <w:sz w:val="22"/>
              <w:szCs w:val="22"/>
            </w:rPr>
          </w:rPrChange>
        </w:rPr>
        <w:t>etc</w:t>
      </w:r>
      <w:proofErr w:type="spellEnd"/>
      <w:r w:rsidRPr="00CC67EF">
        <w:rPr>
          <w:i/>
          <w:sz w:val="22"/>
          <w:szCs w:val="22"/>
          <w:rPrChange w:id="403" w:author="Annika De Graaf" w:date="2015-01-05T00:48:00Z">
            <w:rPr>
              <w:sz w:val="22"/>
              <w:szCs w:val="22"/>
            </w:rPr>
          </w:rPrChange>
        </w:rPr>
        <w:t>/fail2ban/</w:t>
      </w:r>
      <w:proofErr w:type="spellStart"/>
      <w:r w:rsidRPr="00CC67EF">
        <w:rPr>
          <w:i/>
          <w:sz w:val="22"/>
          <w:szCs w:val="22"/>
          <w:rPrChange w:id="404" w:author="Annika De Graaf" w:date="2015-01-05T00:48:00Z">
            <w:rPr>
              <w:sz w:val="22"/>
              <w:szCs w:val="22"/>
            </w:rPr>
          </w:rPrChange>
        </w:rPr>
        <w:t>jail.local</w:t>
      </w:r>
      <w:proofErr w:type="spellEnd"/>
    </w:p>
    <w:p w:rsidR="00191D28" w:rsidRPr="00CC67EF" w:rsidRDefault="00191D28" w:rsidP="00CC67EF">
      <w:pPr>
        <w:pStyle w:val="NoSpacing"/>
        <w:rPr>
          <w:sz w:val="22"/>
          <w:szCs w:val="22"/>
        </w:rPr>
      </w:pPr>
    </w:p>
    <w:p w:rsidR="00191D28" w:rsidRPr="00CC67EF" w:rsidRDefault="00CC67EF" w:rsidP="00CC67EF">
      <w:pPr>
        <w:pStyle w:val="NoSpacing"/>
        <w:rPr>
          <w:sz w:val="22"/>
          <w:szCs w:val="22"/>
        </w:rPr>
      </w:pPr>
      <w:ins w:id="405" w:author="Annika De Graaf" w:date="2015-01-05T00:48:00Z">
        <w:r>
          <w:rPr>
            <w:sz w:val="22"/>
            <w:szCs w:val="22"/>
          </w:rPr>
          <w:t>We called the local copy ‘</w:t>
        </w:r>
        <w:proofErr w:type="spellStart"/>
        <w:r>
          <w:rPr>
            <w:sz w:val="22"/>
            <w:szCs w:val="22"/>
          </w:rPr>
          <w:t>jail.local</w:t>
        </w:r>
        <w:proofErr w:type="spellEnd"/>
        <w:r>
          <w:rPr>
            <w:sz w:val="22"/>
            <w:szCs w:val="22"/>
          </w:rPr>
          <w:t>’</w:t>
        </w:r>
      </w:ins>
      <w:ins w:id="406" w:author="Annika De Graaf" w:date="2015-01-05T00:49:00Z">
        <w:r>
          <w:rPr>
            <w:sz w:val="22"/>
            <w:szCs w:val="22"/>
          </w:rPr>
          <w:t xml:space="preserve">. </w:t>
        </w:r>
      </w:ins>
      <w:r w:rsidR="00191D28" w:rsidRPr="00CC67EF">
        <w:rPr>
          <w:sz w:val="22"/>
          <w:szCs w:val="22"/>
        </w:rPr>
        <w:t>Now</w:t>
      </w:r>
      <w:ins w:id="407" w:author="Annika De Graaf" w:date="2015-01-05T00:49:00Z">
        <w:r>
          <w:rPr>
            <w:sz w:val="22"/>
            <w:szCs w:val="22"/>
          </w:rPr>
          <w:t xml:space="preserve"> to</w:t>
        </w:r>
      </w:ins>
      <w:r w:rsidR="00191D28" w:rsidRPr="00CC67EF">
        <w:rPr>
          <w:sz w:val="22"/>
          <w:szCs w:val="22"/>
        </w:rPr>
        <w:t xml:space="preserve"> open up the </w:t>
      </w:r>
      <w:proofErr w:type="spellStart"/>
      <w:r w:rsidR="00191D28" w:rsidRPr="00CC67EF">
        <w:rPr>
          <w:sz w:val="22"/>
          <w:szCs w:val="22"/>
        </w:rPr>
        <w:t>jail.local</w:t>
      </w:r>
      <w:proofErr w:type="spellEnd"/>
      <w:r w:rsidR="00191D28" w:rsidRPr="00CC67EF">
        <w:rPr>
          <w:sz w:val="22"/>
          <w:szCs w:val="22"/>
        </w:rPr>
        <w:t xml:space="preserve"> file</w:t>
      </w:r>
      <w:ins w:id="408" w:author="Annika De Graaf" w:date="2015-01-05T00:48:00Z">
        <w:r>
          <w:rPr>
            <w:sz w:val="22"/>
            <w:szCs w:val="22"/>
          </w:rPr>
          <w:t>:</w:t>
        </w:r>
      </w:ins>
    </w:p>
    <w:p w:rsidR="00191D28" w:rsidRPr="00CC67EF" w:rsidRDefault="00191D28" w:rsidP="00CC67EF">
      <w:pPr>
        <w:pStyle w:val="NoSpacing"/>
        <w:rPr>
          <w:i/>
          <w:sz w:val="22"/>
          <w:szCs w:val="22"/>
          <w:rPrChange w:id="409" w:author="Annika De Graaf" w:date="2015-01-05T00:49:00Z">
            <w:rPr>
              <w:sz w:val="22"/>
              <w:szCs w:val="22"/>
            </w:rPr>
          </w:rPrChange>
        </w:rPr>
      </w:pPr>
      <w:proofErr w:type="spellStart"/>
      <w:r w:rsidRPr="00CC67EF">
        <w:rPr>
          <w:i/>
          <w:sz w:val="22"/>
          <w:szCs w:val="22"/>
          <w:rPrChange w:id="410" w:author="Annika De Graaf" w:date="2015-01-05T00:49:00Z">
            <w:rPr>
              <w:sz w:val="22"/>
              <w:szCs w:val="22"/>
            </w:rPr>
          </w:rPrChange>
        </w:rPr>
        <w:t>Sudo</w:t>
      </w:r>
      <w:proofErr w:type="spellEnd"/>
      <w:r w:rsidRPr="00CC67EF">
        <w:rPr>
          <w:i/>
          <w:sz w:val="22"/>
          <w:szCs w:val="22"/>
          <w:rPrChange w:id="411" w:author="Annika De Graaf" w:date="2015-01-05T00:49:00Z">
            <w:rPr>
              <w:sz w:val="22"/>
              <w:szCs w:val="22"/>
            </w:rPr>
          </w:rPrChange>
        </w:rPr>
        <w:t xml:space="preserve"> </w:t>
      </w:r>
      <w:proofErr w:type="spellStart"/>
      <w:r w:rsidRPr="00CC67EF">
        <w:rPr>
          <w:i/>
          <w:sz w:val="22"/>
          <w:szCs w:val="22"/>
          <w:rPrChange w:id="412" w:author="Annika De Graaf" w:date="2015-01-05T00:49:00Z">
            <w:rPr>
              <w:sz w:val="22"/>
              <w:szCs w:val="22"/>
            </w:rPr>
          </w:rPrChange>
        </w:rPr>
        <w:t>nano</w:t>
      </w:r>
      <w:proofErr w:type="spellEnd"/>
      <w:r w:rsidRPr="00CC67EF">
        <w:rPr>
          <w:i/>
          <w:sz w:val="22"/>
          <w:szCs w:val="22"/>
          <w:rPrChange w:id="413" w:author="Annika De Graaf" w:date="2015-01-05T00:49:00Z">
            <w:rPr>
              <w:sz w:val="22"/>
              <w:szCs w:val="22"/>
            </w:rPr>
          </w:rPrChange>
        </w:rPr>
        <w:t xml:space="preserve"> /</w:t>
      </w:r>
      <w:proofErr w:type="spellStart"/>
      <w:r w:rsidRPr="00CC67EF">
        <w:rPr>
          <w:i/>
          <w:sz w:val="22"/>
          <w:szCs w:val="22"/>
          <w:rPrChange w:id="414" w:author="Annika De Graaf" w:date="2015-01-05T00:49:00Z">
            <w:rPr>
              <w:sz w:val="22"/>
              <w:szCs w:val="22"/>
            </w:rPr>
          </w:rPrChange>
        </w:rPr>
        <w:t>etc</w:t>
      </w:r>
      <w:proofErr w:type="spellEnd"/>
      <w:r w:rsidRPr="00CC67EF">
        <w:rPr>
          <w:i/>
          <w:sz w:val="22"/>
          <w:szCs w:val="22"/>
          <w:rPrChange w:id="415" w:author="Annika De Graaf" w:date="2015-01-05T00:49:00Z">
            <w:rPr>
              <w:sz w:val="22"/>
              <w:szCs w:val="22"/>
            </w:rPr>
          </w:rPrChange>
        </w:rPr>
        <w:t>/fail2ban/</w:t>
      </w:r>
      <w:proofErr w:type="spellStart"/>
      <w:r w:rsidRPr="00CC67EF">
        <w:rPr>
          <w:i/>
          <w:sz w:val="22"/>
          <w:szCs w:val="22"/>
          <w:rPrChange w:id="416" w:author="Annika De Graaf" w:date="2015-01-05T00:49:00Z">
            <w:rPr>
              <w:sz w:val="22"/>
              <w:szCs w:val="22"/>
            </w:rPr>
          </w:rPrChange>
        </w:rPr>
        <w:t>jail.local</w:t>
      </w:r>
      <w:proofErr w:type="spellEnd"/>
    </w:p>
    <w:p w:rsidR="00191D28" w:rsidRPr="00CC67EF" w:rsidRDefault="00191D28" w:rsidP="00CC67EF">
      <w:pPr>
        <w:pStyle w:val="NoSpacing"/>
        <w:rPr>
          <w:sz w:val="22"/>
          <w:szCs w:val="22"/>
        </w:rPr>
      </w:pPr>
    </w:p>
    <w:p w:rsidR="00191D28" w:rsidRPr="00CC67EF" w:rsidRDefault="00191D28" w:rsidP="00CC67EF">
      <w:pPr>
        <w:pStyle w:val="NoSpacing"/>
        <w:rPr>
          <w:sz w:val="22"/>
          <w:szCs w:val="22"/>
        </w:rPr>
      </w:pPr>
      <w:r w:rsidRPr="00CC67EF">
        <w:rPr>
          <w:sz w:val="22"/>
          <w:szCs w:val="22"/>
        </w:rPr>
        <w:t xml:space="preserve">When the file is opened </w:t>
      </w:r>
      <w:del w:id="417" w:author="Annika De Graaf" w:date="2015-01-05T00:50:00Z">
        <w:r w:rsidRPr="00CC67EF" w:rsidDel="00CC67EF">
          <w:rPr>
            <w:sz w:val="22"/>
            <w:szCs w:val="22"/>
          </w:rPr>
          <w:delText xml:space="preserve">u </w:delText>
        </w:r>
      </w:del>
      <w:ins w:id="418" w:author="Annika De Graaf" w:date="2015-01-05T00:50:00Z">
        <w:r w:rsidR="00CC67EF">
          <w:rPr>
            <w:sz w:val="22"/>
            <w:szCs w:val="22"/>
          </w:rPr>
          <w:t>you</w:t>
        </w:r>
        <w:r w:rsidR="00CC67EF" w:rsidRPr="00CC67EF">
          <w:rPr>
            <w:sz w:val="22"/>
            <w:szCs w:val="22"/>
          </w:rPr>
          <w:t xml:space="preserve"> </w:t>
        </w:r>
      </w:ins>
      <w:r w:rsidRPr="00CC67EF">
        <w:rPr>
          <w:sz w:val="22"/>
          <w:szCs w:val="22"/>
        </w:rPr>
        <w:t>see a default page, we’ve changed some value</w:t>
      </w:r>
      <w:del w:id="419" w:author="Annika De Graaf" w:date="2015-01-05T00:49:00Z">
        <w:r w:rsidRPr="00CC67EF" w:rsidDel="00CC67EF">
          <w:rPr>
            <w:sz w:val="22"/>
            <w:szCs w:val="22"/>
          </w:rPr>
          <w:delText>’</w:delText>
        </w:r>
      </w:del>
      <w:r w:rsidRPr="00CC67EF">
        <w:rPr>
          <w:sz w:val="22"/>
          <w:szCs w:val="22"/>
        </w:rPr>
        <w:t xml:space="preserve">s and added </w:t>
      </w:r>
      <w:ins w:id="420" w:author="Annika De Graaf" w:date="2015-01-05T00:49:00Z">
        <w:r w:rsidR="00CC67EF">
          <w:rPr>
            <w:sz w:val="22"/>
            <w:szCs w:val="22"/>
          </w:rPr>
          <w:t>a</w:t>
        </w:r>
      </w:ins>
      <w:r w:rsidRPr="00CC67EF">
        <w:rPr>
          <w:sz w:val="22"/>
          <w:szCs w:val="22"/>
        </w:rPr>
        <w:t xml:space="preserve"> few</w:t>
      </w:r>
      <w:ins w:id="421" w:author="Annika De Graaf" w:date="2015-01-05T00:50:00Z">
        <w:r w:rsidR="00CC67EF">
          <w:rPr>
            <w:sz w:val="22"/>
            <w:szCs w:val="22"/>
          </w:rPr>
          <w:t xml:space="preserve"> others</w:t>
        </w:r>
      </w:ins>
      <w:r w:rsidRPr="00CC67EF">
        <w:rPr>
          <w:sz w:val="22"/>
          <w:szCs w:val="22"/>
        </w:rPr>
        <w:t>.</w:t>
      </w:r>
      <w:ins w:id="422" w:author="Annika De Graaf" w:date="2015-01-05T00:50:00Z">
        <w:r w:rsidR="00CC67EF">
          <w:rPr>
            <w:sz w:val="22"/>
            <w:szCs w:val="22"/>
          </w:rPr>
          <w:t xml:space="preserve"> Please see the image on the next page.</w:t>
        </w:r>
      </w:ins>
    </w:p>
    <w:p w:rsidR="00191D28" w:rsidRPr="00CC67EF" w:rsidRDefault="00191D28" w:rsidP="00CC67EF">
      <w:pPr>
        <w:pStyle w:val="NoSpacing"/>
        <w:rPr>
          <w:sz w:val="22"/>
          <w:szCs w:val="22"/>
        </w:rPr>
      </w:pPr>
      <w:r w:rsidRPr="00CC67EF">
        <w:rPr>
          <w:noProof/>
          <w:sz w:val="22"/>
          <w:szCs w:val="22"/>
          <w:lang w:val="en-GB" w:eastAsia="en-GB"/>
        </w:rPr>
        <w:lastRenderedPageBreak/>
        <w:drawing>
          <wp:inline distT="0" distB="0" distL="0" distR="0" wp14:anchorId="449A4A25" wp14:editId="6E1B3824">
            <wp:extent cx="5162111" cy="4257675"/>
            <wp:effectExtent l="0" t="0" r="635" b="0"/>
            <wp:docPr id="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4815" cy="4268154"/>
                    </a:xfrm>
                    <a:prstGeom prst="rect">
                      <a:avLst/>
                    </a:prstGeom>
                    <a:noFill/>
                    <a:ln>
                      <a:noFill/>
                    </a:ln>
                  </pic:spPr>
                </pic:pic>
              </a:graphicData>
            </a:graphic>
          </wp:inline>
        </w:drawing>
      </w:r>
      <w:r w:rsidRPr="00CC67EF">
        <w:rPr>
          <w:sz w:val="22"/>
          <w:szCs w:val="22"/>
        </w:rPr>
        <w:tab/>
      </w:r>
    </w:p>
    <w:p w:rsidR="00CC67EF" w:rsidRPr="00CC67EF" w:rsidRDefault="00191D28" w:rsidP="00CC67EF">
      <w:pPr>
        <w:pStyle w:val="NoSpacing"/>
        <w:rPr>
          <w:sz w:val="22"/>
          <w:szCs w:val="22"/>
        </w:rPr>
      </w:pPr>
      <w:r w:rsidRPr="00CC67EF">
        <w:rPr>
          <w:sz w:val="22"/>
          <w:szCs w:val="22"/>
        </w:rPr>
        <w:t xml:space="preserve">Just below the [DEFAULT] rule there’s </w:t>
      </w:r>
      <w:ins w:id="423" w:author="Annika De Graaf" w:date="2015-01-05T00:51:00Z">
        <w:r w:rsidR="00CC67EF">
          <w:rPr>
            <w:sz w:val="22"/>
            <w:szCs w:val="22"/>
          </w:rPr>
          <w:t>‘</w:t>
        </w:r>
      </w:ins>
      <w:proofErr w:type="spellStart"/>
      <w:r w:rsidRPr="00CC67EF">
        <w:rPr>
          <w:sz w:val="22"/>
          <w:szCs w:val="22"/>
        </w:rPr>
        <w:t>ignoreip</w:t>
      </w:r>
      <w:proofErr w:type="spellEnd"/>
      <w:ins w:id="424" w:author="Annika De Graaf" w:date="2015-01-05T00:51:00Z">
        <w:r w:rsidR="00CC67EF">
          <w:rPr>
            <w:sz w:val="22"/>
            <w:szCs w:val="22"/>
          </w:rPr>
          <w:t>’</w:t>
        </w:r>
      </w:ins>
      <w:r w:rsidRPr="00CC67EF">
        <w:rPr>
          <w:sz w:val="22"/>
          <w:szCs w:val="22"/>
        </w:rPr>
        <w:t xml:space="preserve">, </w:t>
      </w:r>
      <w:ins w:id="425" w:author="Annika De Graaf" w:date="2015-01-05T00:51:00Z">
        <w:r w:rsidR="00CC67EF">
          <w:rPr>
            <w:sz w:val="22"/>
            <w:szCs w:val="22"/>
          </w:rPr>
          <w:t>‘</w:t>
        </w:r>
      </w:ins>
      <w:proofErr w:type="spellStart"/>
      <w:r w:rsidRPr="00CC67EF">
        <w:rPr>
          <w:sz w:val="22"/>
          <w:szCs w:val="22"/>
        </w:rPr>
        <w:t>bantime</w:t>
      </w:r>
      <w:proofErr w:type="spellEnd"/>
      <w:ins w:id="426" w:author="Annika De Graaf" w:date="2015-01-05T00:51:00Z">
        <w:r w:rsidR="00CC67EF">
          <w:rPr>
            <w:sz w:val="22"/>
            <w:szCs w:val="22"/>
          </w:rPr>
          <w:t>’</w:t>
        </w:r>
      </w:ins>
      <w:r w:rsidRPr="00CC67EF">
        <w:rPr>
          <w:sz w:val="22"/>
          <w:szCs w:val="22"/>
        </w:rPr>
        <w:t xml:space="preserve"> and </w:t>
      </w:r>
      <w:ins w:id="427" w:author="Annika De Graaf" w:date="2015-01-05T00:51:00Z">
        <w:r w:rsidR="00CC67EF">
          <w:rPr>
            <w:sz w:val="22"/>
            <w:szCs w:val="22"/>
          </w:rPr>
          <w:t>‘</w:t>
        </w:r>
      </w:ins>
      <w:proofErr w:type="spellStart"/>
      <w:r w:rsidRPr="00CC67EF">
        <w:rPr>
          <w:sz w:val="22"/>
          <w:szCs w:val="22"/>
        </w:rPr>
        <w:t>maxretry</w:t>
      </w:r>
      <w:proofErr w:type="spellEnd"/>
      <w:ins w:id="428" w:author="Annika De Graaf" w:date="2015-01-05T00:51:00Z">
        <w:r w:rsidR="00CC67EF">
          <w:rPr>
            <w:sz w:val="22"/>
            <w:szCs w:val="22"/>
          </w:rPr>
          <w:t>’</w:t>
        </w:r>
      </w:ins>
      <w:r w:rsidRPr="00CC67EF">
        <w:rPr>
          <w:sz w:val="22"/>
          <w:szCs w:val="22"/>
        </w:rPr>
        <w:t xml:space="preserve"> in the default page.</w:t>
      </w:r>
      <w:r w:rsidRPr="00CC67EF">
        <w:rPr>
          <w:sz w:val="22"/>
          <w:szCs w:val="22"/>
        </w:rPr>
        <w:br/>
        <w:t xml:space="preserve">We’ve adjusted the </w:t>
      </w:r>
      <w:proofErr w:type="spellStart"/>
      <w:r w:rsidRPr="00CC67EF">
        <w:rPr>
          <w:sz w:val="22"/>
          <w:szCs w:val="22"/>
        </w:rPr>
        <w:t>bantime</w:t>
      </w:r>
      <w:proofErr w:type="spellEnd"/>
      <w:r w:rsidRPr="00CC67EF">
        <w:rPr>
          <w:sz w:val="22"/>
          <w:szCs w:val="22"/>
        </w:rPr>
        <w:t xml:space="preserve"> from 600 seconds to 30 seconds because it’s a working project and it would be annoying if everyone gets banned once in a while.</w:t>
      </w:r>
    </w:p>
    <w:p w:rsidR="00CC67EF" w:rsidRDefault="00191D28" w:rsidP="00CC67EF">
      <w:pPr>
        <w:pStyle w:val="NoSpacing"/>
        <w:rPr>
          <w:ins w:id="429" w:author="Annika De Graaf" w:date="2015-01-05T00:52:00Z"/>
          <w:sz w:val="22"/>
          <w:szCs w:val="22"/>
        </w:rPr>
      </w:pPr>
      <w:r w:rsidRPr="00CC67EF">
        <w:rPr>
          <w:sz w:val="22"/>
          <w:szCs w:val="22"/>
        </w:rPr>
        <w:t xml:space="preserve">We’ve added the line </w:t>
      </w:r>
      <w:proofErr w:type="spellStart"/>
      <w:r w:rsidRPr="00CC67EF">
        <w:rPr>
          <w:sz w:val="22"/>
          <w:szCs w:val="22"/>
        </w:rPr>
        <w:t>findtime</w:t>
      </w:r>
      <w:proofErr w:type="spellEnd"/>
      <w:r w:rsidRPr="00CC67EF">
        <w:rPr>
          <w:sz w:val="22"/>
          <w:szCs w:val="22"/>
        </w:rPr>
        <w:t xml:space="preserve"> = 1200</w:t>
      </w:r>
      <w:ins w:id="430" w:author="Annika De Graaf" w:date="2015-01-05T00:52:00Z">
        <w:r w:rsidR="00CC67EF">
          <w:rPr>
            <w:sz w:val="22"/>
            <w:szCs w:val="22"/>
          </w:rPr>
          <w:t>.</w:t>
        </w:r>
      </w:ins>
    </w:p>
    <w:p w:rsidR="00191D28" w:rsidRPr="00CC67EF" w:rsidRDefault="00191D28" w:rsidP="00CC67EF">
      <w:pPr>
        <w:pStyle w:val="NoSpacing"/>
        <w:rPr>
          <w:sz w:val="22"/>
          <w:szCs w:val="22"/>
        </w:rPr>
      </w:pPr>
      <w:r w:rsidRPr="00CC67EF">
        <w:rPr>
          <w:sz w:val="22"/>
          <w:szCs w:val="22"/>
        </w:rPr>
        <w:br/>
        <w:t>It might come in handy to know what these lines</w:t>
      </w:r>
      <w:ins w:id="431" w:author="Annika De Graaf" w:date="2015-01-05T00:52:00Z">
        <w:r w:rsidR="00CC67EF">
          <w:rPr>
            <w:sz w:val="22"/>
            <w:szCs w:val="22"/>
          </w:rPr>
          <w:t xml:space="preserve"> actually</w:t>
        </w:r>
      </w:ins>
      <w:r w:rsidRPr="00CC67EF">
        <w:rPr>
          <w:sz w:val="22"/>
          <w:szCs w:val="22"/>
        </w:rPr>
        <w:t xml:space="preserve"> mean.</w:t>
      </w:r>
      <w:r w:rsidRPr="00CC67EF">
        <w:rPr>
          <w:sz w:val="22"/>
          <w:szCs w:val="22"/>
        </w:rPr>
        <w:br/>
      </w:r>
      <w:proofErr w:type="spellStart"/>
      <w:r w:rsidRPr="00CC67EF">
        <w:rPr>
          <w:b/>
          <w:sz w:val="22"/>
          <w:szCs w:val="22"/>
        </w:rPr>
        <w:t>Bantime</w:t>
      </w:r>
      <w:proofErr w:type="spellEnd"/>
      <w:r w:rsidRPr="00CC67EF">
        <w:rPr>
          <w:sz w:val="22"/>
          <w:szCs w:val="22"/>
        </w:rPr>
        <w:t xml:space="preserve"> is the actual time the user that tries to </w:t>
      </w:r>
      <w:ins w:id="432" w:author="Annika De Graaf" w:date="2015-01-05T00:52:00Z">
        <w:r w:rsidR="00CC67EF">
          <w:rPr>
            <w:sz w:val="22"/>
            <w:szCs w:val="22"/>
          </w:rPr>
          <w:t>‘</w:t>
        </w:r>
      </w:ins>
      <w:r w:rsidRPr="00CC67EF">
        <w:rPr>
          <w:sz w:val="22"/>
          <w:szCs w:val="22"/>
        </w:rPr>
        <w:t>brute</w:t>
      </w:r>
      <w:ins w:id="433" w:author="Annika De Graaf" w:date="2015-01-05T00:52:00Z">
        <w:r w:rsidR="00CC67EF">
          <w:rPr>
            <w:sz w:val="22"/>
            <w:szCs w:val="22"/>
          </w:rPr>
          <w:t xml:space="preserve"> </w:t>
        </w:r>
      </w:ins>
      <w:r w:rsidRPr="00CC67EF">
        <w:rPr>
          <w:sz w:val="22"/>
          <w:szCs w:val="22"/>
        </w:rPr>
        <w:t>force</w:t>
      </w:r>
      <w:ins w:id="434" w:author="Annika De Graaf" w:date="2015-01-05T00:52:00Z">
        <w:r w:rsidR="00CC67EF">
          <w:rPr>
            <w:sz w:val="22"/>
            <w:szCs w:val="22"/>
          </w:rPr>
          <w:t>’</w:t>
        </w:r>
      </w:ins>
      <w:r w:rsidRPr="00CC67EF">
        <w:rPr>
          <w:sz w:val="22"/>
          <w:szCs w:val="22"/>
        </w:rPr>
        <w:t xml:space="preserve"> your server or typed their password incorrectly is banned. As explained above it’s just for 30 seconds now because it would take more time to unban our developers than to wait the 30 seconds.</w:t>
      </w:r>
      <w:r w:rsidRPr="00CC67EF">
        <w:rPr>
          <w:sz w:val="22"/>
          <w:szCs w:val="22"/>
        </w:rPr>
        <w:br/>
      </w:r>
      <w:proofErr w:type="spellStart"/>
      <w:proofErr w:type="gramStart"/>
      <w:r w:rsidRPr="00CC67EF">
        <w:rPr>
          <w:b/>
          <w:sz w:val="22"/>
          <w:szCs w:val="22"/>
        </w:rPr>
        <w:t>maxretry</w:t>
      </w:r>
      <w:proofErr w:type="spellEnd"/>
      <w:proofErr w:type="gramEnd"/>
      <w:r w:rsidRPr="00CC67EF">
        <w:rPr>
          <w:b/>
          <w:sz w:val="22"/>
          <w:szCs w:val="22"/>
        </w:rPr>
        <w:t xml:space="preserve"> </w:t>
      </w:r>
      <w:r w:rsidRPr="00CC67EF">
        <w:rPr>
          <w:sz w:val="22"/>
          <w:szCs w:val="22"/>
        </w:rPr>
        <w:t xml:space="preserve">means the amount of time a user may get there password wrong or the amount of time a user could try to </w:t>
      </w:r>
      <w:proofErr w:type="spellStart"/>
      <w:r w:rsidRPr="00CC67EF">
        <w:rPr>
          <w:sz w:val="22"/>
          <w:szCs w:val="22"/>
        </w:rPr>
        <w:t>bruteforce</w:t>
      </w:r>
      <w:proofErr w:type="spellEnd"/>
      <w:r w:rsidRPr="00CC67EF">
        <w:rPr>
          <w:sz w:val="22"/>
          <w:szCs w:val="22"/>
        </w:rPr>
        <w:t xml:space="preserve"> your server.</w:t>
      </w:r>
      <w:r w:rsidRPr="00CC67EF">
        <w:rPr>
          <w:sz w:val="22"/>
          <w:szCs w:val="22"/>
        </w:rPr>
        <w:br/>
        <w:t>If the user has generated the “</w:t>
      </w:r>
      <w:proofErr w:type="spellStart"/>
      <w:r w:rsidRPr="00CC67EF">
        <w:rPr>
          <w:sz w:val="22"/>
          <w:szCs w:val="22"/>
        </w:rPr>
        <w:t>maxretry</w:t>
      </w:r>
      <w:proofErr w:type="spellEnd"/>
      <w:r w:rsidRPr="00CC67EF">
        <w:rPr>
          <w:sz w:val="22"/>
          <w:szCs w:val="22"/>
        </w:rPr>
        <w:t>” within the last “</w:t>
      </w:r>
      <w:proofErr w:type="spellStart"/>
      <w:r w:rsidRPr="00CC67EF">
        <w:rPr>
          <w:b/>
          <w:sz w:val="22"/>
          <w:szCs w:val="22"/>
        </w:rPr>
        <w:t>findtime</w:t>
      </w:r>
      <w:proofErr w:type="spellEnd"/>
      <w:r w:rsidRPr="00CC67EF">
        <w:rPr>
          <w:sz w:val="22"/>
          <w:szCs w:val="22"/>
        </w:rPr>
        <w:t>” the user gets banned.</w:t>
      </w:r>
      <w:r w:rsidRPr="00CC67EF">
        <w:rPr>
          <w:sz w:val="22"/>
          <w:szCs w:val="22"/>
        </w:rPr>
        <w:br/>
        <w:t>So the “</w:t>
      </w:r>
      <w:proofErr w:type="spellStart"/>
      <w:r w:rsidRPr="00CC67EF">
        <w:rPr>
          <w:sz w:val="22"/>
          <w:szCs w:val="22"/>
        </w:rPr>
        <w:t>findtime</w:t>
      </w:r>
      <w:proofErr w:type="spellEnd"/>
      <w:r w:rsidRPr="00CC67EF">
        <w:rPr>
          <w:sz w:val="22"/>
          <w:szCs w:val="22"/>
        </w:rPr>
        <w:t>” is basically the amount of time the user gets to enter as many incorrect passwords as the value of “</w:t>
      </w:r>
      <w:proofErr w:type="spellStart"/>
      <w:r w:rsidRPr="00CC67EF">
        <w:rPr>
          <w:sz w:val="22"/>
          <w:szCs w:val="22"/>
        </w:rPr>
        <w:t>maxretry</w:t>
      </w:r>
      <w:proofErr w:type="spellEnd"/>
      <w:r w:rsidRPr="00CC67EF">
        <w:rPr>
          <w:sz w:val="22"/>
          <w:szCs w:val="22"/>
        </w:rPr>
        <w:t>”</w:t>
      </w:r>
    </w:p>
    <w:p w:rsidR="00191D28" w:rsidRPr="00CC67EF" w:rsidRDefault="00191D28" w:rsidP="00CC67EF">
      <w:pPr>
        <w:pStyle w:val="NoSpacing"/>
        <w:rPr>
          <w:sz w:val="22"/>
          <w:szCs w:val="22"/>
        </w:rPr>
      </w:pPr>
    </w:p>
    <w:p w:rsidR="00191D28" w:rsidRPr="00CC67EF" w:rsidRDefault="00191D28" w:rsidP="00CC67EF">
      <w:pPr>
        <w:pStyle w:val="NoSpacing"/>
        <w:rPr>
          <w:sz w:val="22"/>
          <w:szCs w:val="22"/>
        </w:rPr>
      </w:pPr>
      <w:r w:rsidRPr="00CC67EF">
        <w:rPr>
          <w:sz w:val="22"/>
          <w:szCs w:val="22"/>
        </w:rPr>
        <w:t>Now</w:t>
      </w:r>
      <w:ins w:id="435" w:author="Annika De Graaf" w:date="2015-01-05T00:54:00Z">
        <w:r w:rsidR="00BC2193">
          <w:rPr>
            <w:sz w:val="22"/>
            <w:szCs w:val="22"/>
          </w:rPr>
          <w:t xml:space="preserve"> we need to</w:t>
        </w:r>
      </w:ins>
      <w:r w:rsidRPr="00CC67EF">
        <w:rPr>
          <w:sz w:val="22"/>
          <w:szCs w:val="22"/>
        </w:rPr>
        <w:t xml:space="preserve"> restart fail2ban</w:t>
      </w:r>
      <w:ins w:id="436" w:author="Annika De Graaf" w:date="2015-01-05T00:54:00Z">
        <w:r w:rsidR="00BC2193">
          <w:rPr>
            <w:sz w:val="22"/>
            <w:szCs w:val="22"/>
          </w:rPr>
          <w:t xml:space="preserve"> using the following command:</w:t>
        </w:r>
      </w:ins>
    </w:p>
    <w:p w:rsidR="00191D28" w:rsidRPr="00BC2193" w:rsidRDefault="00191D28" w:rsidP="00CC67EF">
      <w:pPr>
        <w:pStyle w:val="NoSpacing"/>
        <w:rPr>
          <w:i/>
          <w:sz w:val="22"/>
          <w:szCs w:val="22"/>
          <w:rPrChange w:id="437" w:author="Annika De Graaf" w:date="2015-01-05T00:54:00Z">
            <w:rPr>
              <w:sz w:val="22"/>
              <w:szCs w:val="22"/>
            </w:rPr>
          </w:rPrChange>
        </w:rPr>
      </w:pPr>
      <w:proofErr w:type="spellStart"/>
      <w:r w:rsidRPr="00BC2193">
        <w:rPr>
          <w:i/>
          <w:sz w:val="22"/>
          <w:szCs w:val="22"/>
          <w:rPrChange w:id="438" w:author="Annika De Graaf" w:date="2015-01-05T00:54:00Z">
            <w:rPr>
              <w:sz w:val="22"/>
              <w:szCs w:val="22"/>
            </w:rPr>
          </w:rPrChange>
        </w:rPr>
        <w:t>Sudo</w:t>
      </w:r>
      <w:proofErr w:type="spellEnd"/>
      <w:r w:rsidRPr="00BC2193">
        <w:rPr>
          <w:i/>
          <w:sz w:val="22"/>
          <w:szCs w:val="22"/>
          <w:rPrChange w:id="439" w:author="Annika De Graaf" w:date="2015-01-05T00:54:00Z">
            <w:rPr>
              <w:sz w:val="22"/>
              <w:szCs w:val="22"/>
            </w:rPr>
          </w:rPrChange>
        </w:rPr>
        <w:t xml:space="preserve"> service fail2ban restart</w:t>
      </w:r>
    </w:p>
    <w:p w:rsidR="00BC2193" w:rsidRDefault="00191D28" w:rsidP="00BC2193">
      <w:pPr>
        <w:pStyle w:val="NoSpacing"/>
        <w:rPr>
          <w:ins w:id="440" w:author="Annika De Graaf" w:date="2015-01-05T00:56:00Z"/>
        </w:rPr>
      </w:pPr>
      <w:r w:rsidRPr="00CC67EF">
        <w:br w:type="page"/>
      </w:r>
    </w:p>
    <w:p w:rsidR="00BC2193" w:rsidRPr="00CC67EF" w:rsidRDefault="00BC2193" w:rsidP="00BC2193">
      <w:pPr>
        <w:pStyle w:val="Heading2"/>
        <w:rPr>
          <w:ins w:id="441" w:author="Annika De Graaf" w:date="2015-01-05T00:56:00Z"/>
          <w:szCs w:val="36"/>
          <w:lang w:val="en-GB"/>
        </w:rPr>
      </w:pPr>
      <w:ins w:id="442" w:author="Annika De Graaf" w:date="2015-01-05T00:56:00Z">
        <w:r>
          <w:rPr>
            <w:szCs w:val="36"/>
            <w:lang w:val="en-GB"/>
          </w:rPr>
          <w:lastRenderedPageBreak/>
          <w:t>Disabling Root Login</w:t>
        </w:r>
      </w:ins>
    </w:p>
    <w:p w:rsidR="00BC2193" w:rsidRDefault="00BC2193" w:rsidP="00BC2193">
      <w:pPr>
        <w:pStyle w:val="NoSpacing"/>
        <w:rPr>
          <w:ins w:id="443" w:author="Annika De Graaf" w:date="2015-01-05T00:56:00Z"/>
        </w:rPr>
      </w:pPr>
    </w:p>
    <w:p w:rsidR="00191D28" w:rsidRPr="00BC2193" w:rsidDel="00BC2193" w:rsidRDefault="00191D28" w:rsidP="00BC2193">
      <w:pPr>
        <w:pStyle w:val="NoSpacing"/>
        <w:rPr>
          <w:del w:id="444" w:author="Annika De Graaf" w:date="2015-01-05T00:56:00Z"/>
          <w:sz w:val="22"/>
          <w:szCs w:val="22"/>
        </w:rPr>
      </w:pPr>
      <w:del w:id="445" w:author="Annika De Graaf" w:date="2015-01-05T00:56:00Z">
        <w:r w:rsidRPr="00BC2193" w:rsidDel="00BC2193">
          <w:rPr>
            <w:sz w:val="22"/>
            <w:szCs w:val="22"/>
            <w:lang w:val="en-GB"/>
          </w:rPr>
          <w:delText>Disabling</w:delText>
        </w:r>
        <w:r w:rsidRPr="00BC2193" w:rsidDel="00BC2193">
          <w:rPr>
            <w:sz w:val="22"/>
            <w:szCs w:val="22"/>
          </w:rPr>
          <w:delText xml:space="preserve"> Root Login</w:delText>
        </w:r>
      </w:del>
    </w:p>
    <w:p w:rsidR="00191D28" w:rsidRPr="00BC2193" w:rsidRDefault="00191D28" w:rsidP="00BC2193">
      <w:pPr>
        <w:pStyle w:val="NoSpacing"/>
        <w:rPr>
          <w:sz w:val="22"/>
          <w:szCs w:val="22"/>
        </w:rPr>
      </w:pPr>
      <w:r w:rsidRPr="00BC2193">
        <w:rPr>
          <w:sz w:val="22"/>
          <w:szCs w:val="22"/>
        </w:rPr>
        <w:t>First verify that you can switch to root (</w:t>
      </w:r>
      <w:proofErr w:type="spellStart"/>
      <w:r w:rsidRPr="00BC2193">
        <w:rPr>
          <w:sz w:val="22"/>
          <w:szCs w:val="22"/>
        </w:rPr>
        <w:t>sudo</w:t>
      </w:r>
      <w:proofErr w:type="spellEnd"/>
      <w:r w:rsidRPr="00BC2193">
        <w:rPr>
          <w:sz w:val="22"/>
          <w:szCs w:val="22"/>
        </w:rPr>
        <w:t xml:space="preserve"> </w:t>
      </w:r>
      <w:proofErr w:type="spellStart"/>
      <w:r w:rsidRPr="00BC2193">
        <w:rPr>
          <w:sz w:val="22"/>
          <w:szCs w:val="22"/>
        </w:rPr>
        <w:t>su</w:t>
      </w:r>
      <w:proofErr w:type="spellEnd"/>
      <w:r w:rsidRPr="00BC2193">
        <w:rPr>
          <w:sz w:val="22"/>
          <w:szCs w:val="22"/>
        </w:rPr>
        <w:t>) with your account.</w:t>
      </w:r>
    </w:p>
    <w:p w:rsidR="00191D28" w:rsidRPr="00BC2193" w:rsidRDefault="00191D28" w:rsidP="00BC2193">
      <w:pPr>
        <w:pStyle w:val="NoSpacing"/>
        <w:rPr>
          <w:sz w:val="22"/>
          <w:szCs w:val="22"/>
        </w:rPr>
      </w:pPr>
      <w:r w:rsidRPr="00BC2193">
        <w:rPr>
          <w:sz w:val="22"/>
          <w:szCs w:val="22"/>
        </w:rPr>
        <w:t>Code:</w:t>
      </w:r>
      <w:r w:rsidRPr="00BC2193">
        <w:rPr>
          <w:sz w:val="22"/>
          <w:szCs w:val="22"/>
        </w:rPr>
        <w:br/>
      </w:r>
      <w:r w:rsidRPr="00BC2193">
        <w:rPr>
          <w:noProof/>
          <w:sz w:val="22"/>
          <w:szCs w:val="22"/>
          <w:lang w:val="en-GB" w:eastAsia="en-GB"/>
        </w:rPr>
        <w:drawing>
          <wp:inline distT="0" distB="0" distL="0" distR="0" wp14:anchorId="76849ECE" wp14:editId="58CD2B09">
            <wp:extent cx="3476625" cy="914400"/>
            <wp:effectExtent l="0" t="0" r="9525" b="0"/>
            <wp:docPr id="3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6625" cy="914400"/>
                    </a:xfrm>
                    <a:prstGeom prst="rect">
                      <a:avLst/>
                    </a:prstGeom>
                    <a:noFill/>
                    <a:ln>
                      <a:noFill/>
                    </a:ln>
                  </pic:spPr>
                </pic:pic>
              </a:graphicData>
            </a:graphic>
          </wp:inline>
        </w:drawing>
      </w:r>
    </w:p>
    <w:p w:rsidR="00191D28" w:rsidRPr="00BC2193" w:rsidRDefault="00191D28" w:rsidP="00BC2193">
      <w:pPr>
        <w:pStyle w:val="NoSpacing"/>
        <w:rPr>
          <w:sz w:val="22"/>
          <w:szCs w:val="22"/>
        </w:rPr>
      </w:pPr>
      <w:r w:rsidRPr="00BC2193">
        <w:rPr>
          <w:sz w:val="22"/>
          <w:szCs w:val="22"/>
        </w:rPr>
        <w:br/>
        <w:t xml:space="preserve">Edit the </w:t>
      </w:r>
      <w:ins w:id="446" w:author="Annika De Graaf" w:date="2015-01-05T00:56:00Z">
        <w:r w:rsidR="00BC2193">
          <w:rPr>
            <w:sz w:val="22"/>
            <w:szCs w:val="22"/>
          </w:rPr>
          <w:t>‘</w:t>
        </w:r>
      </w:ins>
      <w:proofErr w:type="spellStart"/>
      <w:r w:rsidRPr="00BC2193">
        <w:rPr>
          <w:sz w:val="22"/>
          <w:szCs w:val="22"/>
        </w:rPr>
        <w:t>sshd_config</w:t>
      </w:r>
      <w:proofErr w:type="spellEnd"/>
      <w:ins w:id="447" w:author="Annika De Graaf" w:date="2015-01-05T00:56:00Z">
        <w:r w:rsidR="00BC2193">
          <w:rPr>
            <w:sz w:val="22"/>
            <w:szCs w:val="22"/>
          </w:rPr>
          <w:t>’</w:t>
        </w:r>
      </w:ins>
      <w:r w:rsidRPr="00BC2193">
        <w:rPr>
          <w:sz w:val="22"/>
          <w:szCs w:val="22"/>
        </w:rPr>
        <w:t xml:space="preserve"> file</w:t>
      </w:r>
    </w:p>
    <w:p w:rsidR="00191D28" w:rsidRPr="00BC2193" w:rsidRDefault="00191D28" w:rsidP="00BC2193">
      <w:pPr>
        <w:pStyle w:val="NoSpacing"/>
        <w:rPr>
          <w:sz w:val="22"/>
          <w:szCs w:val="22"/>
        </w:rPr>
      </w:pPr>
      <w:r w:rsidRPr="00BC2193">
        <w:rPr>
          <w:sz w:val="22"/>
          <w:szCs w:val="22"/>
        </w:rPr>
        <w:t>Code:</w:t>
      </w:r>
      <w:r w:rsidRPr="00BC2193">
        <w:rPr>
          <w:sz w:val="22"/>
          <w:szCs w:val="22"/>
        </w:rPr>
        <w:br/>
      </w:r>
      <w:r w:rsidRPr="00BC2193">
        <w:rPr>
          <w:noProof/>
          <w:sz w:val="22"/>
          <w:szCs w:val="22"/>
          <w:lang w:val="en-GB" w:eastAsia="en-GB"/>
        </w:rPr>
        <w:drawing>
          <wp:inline distT="0" distB="0" distL="0" distR="0" wp14:anchorId="51F8EF2E" wp14:editId="55FC9BAA">
            <wp:extent cx="4619625" cy="152400"/>
            <wp:effectExtent l="0" t="0" r="9525" b="0"/>
            <wp:docPr id="37"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9625" cy="152400"/>
                    </a:xfrm>
                    <a:prstGeom prst="rect">
                      <a:avLst/>
                    </a:prstGeom>
                    <a:noFill/>
                    <a:ln>
                      <a:noFill/>
                    </a:ln>
                  </pic:spPr>
                </pic:pic>
              </a:graphicData>
            </a:graphic>
          </wp:inline>
        </w:drawing>
      </w:r>
    </w:p>
    <w:p w:rsidR="00191D28" w:rsidRPr="00BC2193" w:rsidRDefault="00191D28" w:rsidP="00BC2193">
      <w:pPr>
        <w:pStyle w:val="NoSpacing"/>
        <w:rPr>
          <w:sz w:val="22"/>
          <w:szCs w:val="22"/>
        </w:rPr>
      </w:pPr>
    </w:p>
    <w:p w:rsidR="00191D28" w:rsidRPr="00BC2193" w:rsidRDefault="00191D28" w:rsidP="00BC2193">
      <w:pPr>
        <w:pStyle w:val="NoSpacing"/>
        <w:rPr>
          <w:sz w:val="22"/>
          <w:szCs w:val="22"/>
        </w:rPr>
      </w:pPr>
      <w:r w:rsidRPr="00BC2193">
        <w:rPr>
          <w:sz w:val="22"/>
          <w:szCs w:val="22"/>
        </w:rPr>
        <w:t>Search the following line</w:t>
      </w:r>
      <w:ins w:id="448" w:author="Annika De Graaf" w:date="2015-01-05T00:56:00Z">
        <w:r w:rsidR="00BC2193">
          <w:rPr>
            <w:sz w:val="22"/>
            <w:szCs w:val="22"/>
          </w:rPr>
          <w:t>:</w:t>
        </w:r>
      </w:ins>
    </w:p>
    <w:p w:rsidR="00191D28" w:rsidRPr="00BC2193" w:rsidRDefault="00191D28" w:rsidP="00BC2193">
      <w:pPr>
        <w:pStyle w:val="NoSpacing"/>
        <w:rPr>
          <w:sz w:val="22"/>
          <w:szCs w:val="22"/>
        </w:rPr>
      </w:pPr>
      <w:r w:rsidRPr="00BC2193">
        <w:rPr>
          <w:noProof/>
          <w:sz w:val="22"/>
          <w:szCs w:val="22"/>
          <w:lang w:val="en-GB" w:eastAsia="en-GB"/>
        </w:rPr>
        <w:drawing>
          <wp:inline distT="0" distB="0" distL="0" distR="0" wp14:anchorId="56ECAE6F" wp14:editId="50ECC4D2">
            <wp:extent cx="2752725" cy="142875"/>
            <wp:effectExtent l="0" t="0" r="9525" b="9525"/>
            <wp:docPr id="3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2725" cy="142875"/>
                    </a:xfrm>
                    <a:prstGeom prst="rect">
                      <a:avLst/>
                    </a:prstGeom>
                    <a:noFill/>
                    <a:ln>
                      <a:noFill/>
                    </a:ln>
                  </pic:spPr>
                </pic:pic>
              </a:graphicData>
            </a:graphic>
          </wp:inline>
        </w:drawing>
      </w:r>
    </w:p>
    <w:p w:rsidR="00BC2193" w:rsidRDefault="00BC2193" w:rsidP="00BC2193">
      <w:pPr>
        <w:pStyle w:val="NoSpacing"/>
        <w:rPr>
          <w:ins w:id="449" w:author="Annika De Graaf" w:date="2015-01-05T00:56:00Z"/>
          <w:sz w:val="22"/>
          <w:szCs w:val="22"/>
        </w:rPr>
      </w:pPr>
    </w:p>
    <w:p w:rsidR="00191D28" w:rsidRPr="00BC2193" w:rsidRDefault="00191D28" w:rsidP="00BC2193">
      <w:pPr>
        <w:pStyle w:val="NoSpacing"/>
        <w:rPr>
          <w:sz w:val="22"/>
          <w:szCs w:val="22"/>
        </w:rPr>
      </w:pPr>
      <w:r w:rsidRPr="00BC2193">
        <w:rPr>
          <w:sz w:val="22"/>
          <w:szCs w:val="22"/>
        </w:rPr>
        <w:t>And change it to</w:t>
      </w:r>
      <w:ins w:id="450" w:author="Annika De Graaf" w:date="2015-01-05T00:56:00Z">
        <w:r w:rsidR="00BC2193">
          <w:rPr>
            <w:sz w:val="22"/>
            <w:szCs w:val="22"/>
          </w:rPr>
          <w:t>:</w:t>
        </w:r>
      </w:ins>
    </w:p>
    <w:p w:rsidR="00191D28" w:rsidRPr="00BC2193" w:rsidRDefault="00191D28" w:rsidP="00BC2193">
      <w:pPr>
        <w:pStyle w:val="NoSpacing"/>
        <w:rPr>
          <w:sz w:val="22"/>
          <w:szCs w:val="22"/>
        </w:rPr>
      </w:pPr>
      <w:r w:rsidRPr="00BC2193">
        <w:rPr>
          <w:noProof/>
          <w:sz w:val="22"/>
          <w:szCs w:val="22"/>
          <w:lang w:val="en-GB" w:eastAsia="en-GB"/>
        </w:rPr>
        <w:drawing>
          <wp:inline distT="0" distB="0" distL="0" distR="0" wp14:anchorId="264786BB" wp14:editId="210870A1">
            <wp:extent cx="2133600" cy="180975"/>
            <wp:effectExtent l="0" t="0" r="0" b="9525"/>
            <wp:docPr id="39"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33600" cy="180975"/>
                    </a:xfrm>
                    <a:prstGeom prst="rect">
                      <a:avLst/>
                    </a:prstGeom>
                    <a:noFill/>
                    <a:ln>
                      <a:noFill/>
                    </a:ln>
                  </pic:spPr>
                </pic:pic>
              </a:graphicData>
            </a:graphic>
          </wp:inline>
        </w:drawing>
      </w:r>
    </w:p>
    <w:p w:rsidR="00BC2193" w:rsidRDefault="00BC2193" w:rsidP="00BC2193">
      <w:pPr>
        <w:pStyle w:val="NoSpacing"/>
        <w:rPr>
          <w:ins w:id="451" w:author="Annika De Graaf" w:date="2015-01-05T00:56:00Z"/>
          <w:sz w:val="22"/>
          <w:szCs w:val="22"/>
        </w:rPr>
      </w:pPr>
    </w:p>
    <w:p w:rsidR="00191D28" w:rsidRPr="00BC2193" w:rsidDel="00BC2193" w:rsidRDefault="00191D28" w:rsidP="00BC2193">
      <w:pPr>
        <w:pStyle w:val="NoSpacing"/>
        <w:rPr>
          <w:del w:id="452" w:author="Annika De Graaf" w:date="2015-01-05T00:56:00Z"/>
          <w:sz w:val="22"/>
          <w:szCs w:val="22"/>
        </w:rPr>
      </w:pPr>
      <w:r w:rsidRPr="00BC2193">
        <w:rPr>
          <w:sz w:val="22"/>
          <w:szCs w:val="22"/>
        </w:rPr>
        <w:t>Now restart SSH</w:t>
      </w:r>
      <w:ins w:id="453" w:author="Annika De Graaf" w:date="2015-01-05T00:56:00Z">
        <w:r w:rsidR="00BC2193">
          <w:rPr>
            <w:sz w:val="22"/>
            <w:szCs w:val="22"/>
          </w:rPr>
          <w:t xml:space="preserve"> with the following </w:t>
        </w:r>
      </w:ins>
    </w:p>
    <w:p w:rsidR="00191D28" w:rsidRDefault="00191D28" w:rsidP="00BC2193">
      <w:pPr>
        <w:pStyle w:val="NoSpacing"/>
        <w:rPr>
          <w:ins w:id="454" w:author="Annika De Graaf" w:date="2015-01-05T00:57:00Z"/>
          <w:i/>
          <w:sz w:val="22"/>
          <w:szCs w:val="22"/>
        </w:rPr>
      </w:pPr>
      <w:del w:id="455" w:author="Annika De Graaf" w:date="2015-01-05T00:57:00Z">
        <w:r w:rsidRPr="00BC2193" w:rsidDel="00BC2193">
          <w:rPr>
            <w:sz w:val="22"/>
            <w:szCs w:val="22"/>
          </w:rPr>
          <w:delText>Code</w:delText>
        </w:r>
      </w:del>
      <w:ins w:id="456" w:author="Annika De Graaf" w:date="2015-01-05T00:57:00Z">
        <w:r w:rsidR="00BC2193">
          <w:rPr>
            <w:sz w:val="22"/>
            <w:szCs w:val="22"/>
          </w:rPr>
          <w:t>Command</w:t>
        </w:r>
      </w:ins>
      <w:r w:rsidRPr="00BC2193">
        <w:rPr>
          <w:sz w:val="22"/>
          <w:szCs w:val="22"/>
        </w:rPr>
        <w:t xml:space="preserve"> (in </w:t>
      </w:r>
      <w:proofErr w:type="spellStart"/>
      <w:r w:rsidRPr="00BC2193">
        <w:rPr>
          <w:sz w:val="22"/>
          <w:szCs w:val="22"/>
        </w:rPr>
        <w:t>sudo</w:t>
      </w:r>
      <w:proofErr w:type="spellEnd"/>
      <w:r w:rsidRPr="00BC2193">
        <w:rPr>
          <w:sz w:val="22"/>
          <w:szCs w:val="22"/>
        </w:rPr>
        <w:t xml:space="preserve"> </w:t>
      </w:r>
      <w:proofErr w:type="spellStart"/>
      <w:r w:rsidRPr="00BC2193">
        <w:rPr>
          <w:sz w:val="22"/>
          <w:szCs w:val="22"/>
        </w:rPr>
        <w:t>su</w:t>
      </w:r>
      <w:proofErr w:type="spellEnd"/>
      <w:r w:rsidRPr="00BC2193">
        <w:rPr>
          <w:sz w:val="22"/>
          <w:szCs w:val="22"/>
        </w:rPr>
        <w:t>):</w:t>
      </w:r>
      <w:r w:rsidRPr="00BC2193">
        <w:rPr>
          <w:sz w:val="22"/>
          <w:szCs w:val="22"/>
        </w:rPr>
        <w:br/>
      </w:r>
      <w:r w:rsidRPr="00BC2193">
        <w:rPr>
          <w:i/>
          <w:sz w:val="22"/>
          <w:szCs w:val="22"/>
          <w:rPrChange w:id="457" w:author="Annika De Graaf" w:date="2015-01-05T00:57:00Z">
            <w:rPr>
              <w:sz w:val="22"/>
              <w:szCs w:val="22"/>
            </w:rPr>
          </w:rPrChange>
        </w:rPr>
        <w:t>/</w:t>
      </w:r>
      <w:proofErr w:type="spellStart"/>
      <w:r w:rsidRPr="00BC2193">
        <w:rPr>
          <w:i/>
          <w:sz w:val="22"/>
          <w:szCs w:val="22"/>
          <w:rPrChange w:id="458" w:author="Annika De Graaf" w:date="2015-01-05T00:57:00Z">
            <w:rPr>
              <w:sz w:val="22"/>
              <w:szCs w:val="22"/>
            </w:rPr>
          </w:rPrChange>
        </w:rPr>
        <w:t>etc</w:t>
      </w:r>
      <w:proofErr w:type="spellEnd"/>
      <w:r w:rsidRPr="00BC2193">
        <w:rPr>
          <w:i/>
          <w:sz w:val="22"/>
          <w:szCs w:val="22"/>
          <w:rPrChange w:id="459" w:author="Annika De Graaf" w:date="2015-01-05T00:57:00Z">
            <w:rPr>
              <w:sz w:val="22"/>
              <w:szCs w:val="22"/>
            </w:rPr>
          </w:rPrChange>
        </w:rPr>
        <w:t>/</w:t>
      </w:r>
      <w:proofErr w:type="spellStart"/>
      <w:r w:rsidRPr="00BC2193">
        <w:rPr>
          <w:i/>
          <w:sz w:val="22"/>
          <w:szCs w:val="22"/>
          <w:rPrChange w:id="460" w:author="Annika De Graaf" w:date="2015-01-05T00:57:00Z">
            <w:rPr>
              <w:sz w:val="22"/>
              <w:szCs w:val="22"/>
            </w:rPr>
          </w:rPrChange>
        </w:rPr>
        <w:t>init.d</w:t>
      </w:r>
      <w:proofErr w:type="spellEnd"/>
      <w:r w:rsidRPr="00BC2193">
        <w:rPr>
          <w:i/>
          <w:sz w:val="22"/>
          <w:szCs w:val="22"/>
          <w:rPrChange w:id="461" w:author="Annika De Graaf" w:date="2015-01-05T00:57:00Z">
            <w:rPr>
              <w:sz w:val="22"/>
              <w:szCs w:val="22"/>
            </w:rPr>
          </w:rPrChange>
        </w:rPr>
        <w:t>/</w:t>
      </w:r>
      <w:proofErr w:type="spellStart"/>
      <w:r w:rsidRPr="00BC2193">
        <w:rPr>
          <w:i/>
          <w:sz w:val="22"/>
          <w:szCs w:val="22"/>
          <w:rPrChange w:id="462" w:author="Annika De Graaf" w:date="2015-01-05T00:57:00Z">
            <w:rPr>
              <w:sz w:val="22"/>
              <w:szCs w:val="22"/>
            </w:rPr>
          </w:rPrChange>
        </w:rPr>
        <w:t>ssh</w:t>
      </w:r>
      <w:proofErr w:type="spellEnd"/>
      <w:r w:rsidRPr="00BC2193">
        <w:rPr>
          <w:i/>
          <w:sz w:val="22"/>
          <w:szCs w:val="22"/>
          <w:rPrChange w:id="463" w:author="Annika De Graaf" w:date="2015-01-05T00:57:00Z">
            <w:rPr>
              <w:sz w:val="22"/>
              <w:szCs w:val="22"/>
            </w:rPr>
          </w:rPrChange>
        </w:rPr>
        <w:t xml:space="preserve"> restart</w:t>
      </w:r>
    </w:p>
    <w:p w:rsidR="00BC2193" w:rsidRDefault="00BC2193" w:rsidP="00BC2193">
      <w:pPr>
        <w:pStyle w:val="NoSpacing"/>
        <w:rPr>
          <w:ins w:id="464" w:author="Annika De Graaf" w:date="2015-01-05T00:57:00Z"/>
          <w:i/>
          <w:sz w:val="22"/>
          <w:szCs w:val="22"/>
        </w:rPr>
      </w:pPr>
    </w:p>
    <w:p w:rsidR="00BC2193" w:rsidRPr="00BC2193" w:rsidRDefault="00BC2193" w:rsidP="00BC2193">
      <w:pPr>
        <w:pStyle w:val="NoSpacing"/>
        <w:rPr>
          <w:sz w:val="22"/>
          <w:szCs w:val="22"/>
        </w:rPr>
      </w:pPr>
      <w:ins w:id="465" w:author="Annika De Graaf" w:date="2015-01-05T00:57:00Z">
        <w:r>
          <w:rPr>
            <w:sz w:val="22"/>
            <w:szCs w:val="22"/>
          </w:rPr>
          <w:t>And you’re all set.</w:t>
        </w:r>
      </w:ins>
    </w:p>
    <w:p w:rsidR="00191D28" w:rsidRDefault="00191D28" w:rsidP="00191D28">
      <w:pPr>
        <w:rPr>
          <w:lang w:val="en-US"/>
        </w:rPr>
      </w:pPr>
    </w:p>
    <w:p w:rsidR="00191D28" w:rsidRDefault="00191D28" w:rsidP="00191D28">
      <w:pPr>
        <w:pStyle w:val="Heading1"/>
      </w:pPr>
      <w:proofErr w:type="spellStart"/>
      <w:r>
        <w:lastRenderedPageBreak/>
        <w:t>Backup</w:t>
      </w:r>
      <w:proofErr w:type="spellEnd"/>
      <w:r>
        <w:t xml:space="preserve"> Script</w:t>
      </w:r>
    </w:p>
    <w:p w:rsidR="00191D28" w:rsidRDefault="00191D28" w:rsidP="00191D28">
      <w:r>
        <w:t xml:space="preserve">The back-up system of the server is a requirement for 2 of the 3 SLAs we have with </w:t>
      </w:r>
      <w:proofErr w:type="spellStart"/>
      <w:r>
        <w:t>Plaintech</w:t>
      </w:r>
      <w:proofErr w:type="spellEnd"/>
      <w:r>
        <w:t xml:space="preserve"> UK. Medium and Heavy SLA’s. The </w:t>
      </w:r>
      <w:del w:id="466" w:author="Annika De Graaf" w:date="2015-01-05T00:57:00Z">
        <w:r w:rsidDel="00BC2193">
          <w:delText>script :</w:delText>
        </w:r>
      </w:del>
      <w:ins w:id="467" w:author="Annika De Graaf" w:date="2015-01-05T00:57:00Z">
        <w:r w:rsidR="00BC2193">
          <w:t>script:</w:t>
        </w:r>
      </w:ins>
    </w:p>
    <w:p w:rsidR="00191D28" w:rsidDel="00BC2193" w:rsidRDefault="00191D28" w:rsidP="00191D28">
      <w:pPr>
        <w:rPr>
          <w:del w:id="468" w:author="Annika De Graaf" w:date="2015-01-05T00:58:00Z"/>
        </w:rPr>
      </w:pPr>
      <w:r>
        <w:rPr>
          <w:noProof/>
          <w:lang w:eastAsia="en-GB"/>
        </w:rPr>
        <w:drawing>
          <wp:anchor distT="0" distB="0" distL="114300" distR="114300" simplePos="0" relativeHeight="251666432" behindDoc="0" locked="0" layoutInCell="1" allowOverlap="1" wp14:anchorId="58C853DB" wp14:editId="1845EA14">
            <wp:simplePos x="0" y="0"/>
            <wp:positionH relativeFrom="column">
              <wp:posOffset>-457200</wp:posOffset>
            </wp:positionH>
            <wp:positionV relativeFrom="paragraph">
              <wp:posOffset>99695</wp:posOffset>
            </wp:positionV>
            <wp:extent cx="5943600" cy="5109210"/>
            <wp:effectExtent l="0" t="0" r="0" b="0"/>
            <wp:wrapTight wrapText="bothSides">
              <wp:wrapPolygon edited="0">
                <wp:start x="0" y="0"/>
                <wp:lineTo x="0" y="21477"/>
                <wp:lineTo x="21508" y="21477"/>
                <wp:lineTo x="2150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109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1D28" w:rsidRDefault="00191D28" w:rsidP="00191D28">
      <w:r>
        <w:t>As you can see, some directories are being copies to a directory elsewhere on the server. You might</w:t>
      </w:r>
      <w:ins w:id="469" w:author="Annika De Graaf" w:date="2015-01-05T00:58:00Z">
        <w:r w:rsidR="00BC2193">
          <w:t xml:space="preserve"> have</w:t>
        </w:r>
      </w:ins>
      <w:del w:id="470" w:author="Annika De Graaf" w:date="2015-01-05T00:58:00Z">
        <w:r w:rsidDel="00BC2193">
          <w:delText>’ve</w:delText>
        </w:r>
      </w:del>
      <w:r>
        <w:t xml:space="preserve"> also noticed the </w:t>
      </w:r>
      <w:ins w:id="471" w:author="Annika De Graaf" w:date="2015-01-05T00:58:00Z">
        <w:r w:rsidR="00BC2193">
          <w:t>‘</w:t>
        </w:r>
      </w:ins>
      <w:r>
        <w:t>–R</w:t>
      </w:r>
      <w:ins w:id="472" w:author="Annika De Graaf" w:date="2015-01-05T00:58:00Z">
        <w:r w:rsidR="00BC2193">
          <w:t>’</w:t>
        </w:r>
      </w:ins>
      <w:del w:id="473" w:author="Annika De Graaf" w:date="2015-01-05T00:58:00Z">
        <w:r w:rsidDel="00BC2193">
          <w:delText xml:space="preserve"> by now</w:delText>
        </w:r>
      </w:del>
      <w:r>
        <w:t>. This stands for recursive copying. This mean it will copy any directory and subdirectory from the source you are using in the command line</w:t>
      </w:r>
      <w:del w:id="474" w:author="Annika De Graaf" w:date="2015-01-05T00:58:00Z">
        <w:r w:rsidDel="00BC2193">
          <w:delText>. This</w:delText>
        </w:r>
      </w:del>
      <w:ins w:id="475" w:author="Annika De Graaf" w:date="2015-01-05T00:58:00Z">
        <w:r w:rsidR="00BC2193">
          <w:t>, which</w:t>
        </w:r>
      </w:ins>
      <w:r>
        <w:t xml:space="preserve"> ensures that all files are copied. Below the command lines for the copying you can see 5 other lines.  TIME indicates how the date is to be set on each document. Filename shows that the name of the file will be “backup &lt;date&gt;”. The source directory that is to be compressed into a tar.gz file is mentioned at SRCDIR. DESDIR is where the backup.tar.gz file will end up after being created. This directory is called /</w:t>
      </w:r>
      <w:proofErr w:type="spellStart"/>
      <w:r>
        <w:t>tarbu</w:t>
      </w:r>
      <w:proofErr w:type="spellEnd"/>
      <w:r>
        <w:t xml:space="preserve">. The last line is to make the entire process happen. Tar is to execute the tar program, </w:t>
      </w:r>
      <w:ins w:id="476" w:author="Annika De Graaf" w:date="2015-01-05T00:59:00Z">
        <w:r w:rsidR="00BC2193">
          <w:t>‘</w:t>
        </w:r>
      </w:ins>
      <w:r>
        <w:t>-</w:t>
      </w:r>
      <w:proofErr w:type="spellStart"/>
      <w:r>
        <w:t>cpzf</w:t>
      </w:r>
      <w:proofErr w:type="spellEnd"/>
      <w:ins w:id="477" w:author="Annika De Graaf" w:date="2015-01-05T00:59:00Z">
        <w:r w:rsidR="00BC2193">
          <w:t>’</w:t>
        </w:r>
      </w:ins>
      <w:r>
        <w:t xml:space="preserve"> is to create, zip</w:t>
      </w:r>
      <w:ins w:id="478" w:author="Annika De Graaf" w:date="2015-01-05T00:59:00Z">
        <w:r w:rsidR="00BC2193">
          <w:t xml:space="preserve"> </w:t>
        </w:r>
      </w:ins>
      <w:r>
        <w:t>(</w:t>
      </w:r>
      <w:proofErr w:type="spellStart"/>
      <w:ins w:id="479" w:author="Annika De Graaf" w:date="2015-01-05T01:00:00Z">
        <w:r w:rsidR="00BC2193">
          <w:t>g</w:t>
        </w:r>
      </w:ins>
      <w:del w:id="480" w:author="Annika De Graaf" w:date="2015-01-05T01:00:00Z">
        <w:r w:rsidDel="00BC2193">
          <w:delText>That’s why i</w:delText>
        </w:r>
      </w:del>
      <w:del w:id="481" w:author="Annika De Graaf" w:date="2015-01-05T00:59:00Z">
        <w:r w:rsidDel="00BC2193">
          <w:delText>t’s</w:delText>
        </w:r>
      </w:del>
      <w:del w:id="482" w:author="Annika De Graaf" w:date="2015-01-05T01:00:00Z">
        <w:r w:rsidDel="00BC2193">
          <w:delText xml:space="preserve"> call gz</w:delText>
        </w:r>
      </w:del>
      <w:del w:id="483" w:author="Annika De Graaf" w:date="2015-01-05T00:59:00Z">
        <w:r w:rsidDel="00BC2193">
          <w:delText>,</w:delText>
        </w:r>
      </w:del>
      <w:del w:id="484" w:author="Annika De Graaf" w:date="2015-01-05T01:00:00Z">
        <w:r w:rsidDel="00BC2193">
          <w:delText xml:space="preserve"> </w:delText>
        </w:r>
      </w:del>
      <w:del w:id="485" w:author="Annika De Graaf" w:date="2015-01-05T00:59:00Z">
        <w:r w:rsidDel="00BC2193">
          <w:delText>g</w:delText>
        </w:r>
      </w:del>
      <w:r>
        <w:t>z</w:t>
      </w:r>
      <w:proofErr w:type="spellEnd"/>
      <w:r>
        <w:t xml:space="preserve"> stands for </w:t>
      </w:r>
      <w:proofErr w:type="spellStart"/>
      <w:r>
        <w:t>Gzip</w:t>
      </w:r>
      <w:proofErr w:type="spellEnd"/>
      <w:r>
        <w:t xml:space="preserve">.) the </w:t>
      </w:r>
      <w:ins w:id="486" w:author="Annika De Graaf" w:date="2015-01-05T01:00:00Z">
        <w:r w:rsidR="00BC2193">
          <w:t>‘</w:t>
        </w:r>
      </w:ins>
      <w:r>
        <w:t>p</w:t>
      </w:r>
      <w:ins w:id="487" w:author="Annika De Graaf" w:date="2015-01-05T01:00:00Z">
        <w:r w:rsidR="00BC2193">
          <w:t>’</w:t>
        </w:r>
      </w:ins>
      <w:r>
        <w:t xml:space="preserve"> stands for pasting and the “f” means</w:t>
      </w:r>
      <w:del w:id="488" w:author="Annika De Graaf" w:date="2015-01-05T01:00:00Z">
        <w:r w:rsidDel="00BC2193">
          <w:delText xml:space="preserve"> the</w:delText>
        </w:r>
      </w:del>
      <w:r>
        <w:t xml:space="preserve"> it will use a file archive. Those are the red words in the same line.</w:t>
      </w:r>
    </w:p>
    <w:p w:rsidR="00191D28" w:rsidRDefault="00191D28" w:rsidP="00191D28"/>
    <w:p w:rsidR="00191D28" w:rsidRDefault="00191D28" w:rsidP="00191D28">
      <w:r>
        <w:rPr>
          <w:noProof/>
          <w:lang w:eastAsia="en-GB"/>
        </w:rPr>
        <w:lastRenderedPageBreak/>
        <w:drawing>
          <wp:inline distT="0" distB="0" distL="0" distR="0" wp14:anchorId="3096B9E3" wp14:editId="2165FD0D">
            <wp:extent cx="5270500" cy="3563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0500" cy="3563155"/>
                    </a:xfrm>
                    <a:prstGeom prst="rect">
                      <a:avLst/>
                    </a:prstGeom>
                    <a:noFill/>
                    <a:ln>
                      <a:noFill/>
                    </a:ln>
                  </pic:spPr>
                </pic:pic>
              </a:graphicData>
            </a:graphic>
          </wp:inline>
        </w:drawing>
      </w:r>
    </w:p>
    <w:p w:rsidR="00191D28" w:rsidRDefault="00191D28" w:rsidP="00191D28"/>
    <w:p w:rsidR="00191D28" w:rsidRDefault="00191D28" w:rsidP="00191D28">
      <w:r>
        <w:t xml:space="preserve">The second part that comes after the part where the entire folder is compressed and then moved to a new directory, is the deletion part of the script. The amount of days can always be changed but for now it is set to 7 days ago. Though a smaller period might be better, in our current server this is more than enough because besides the script, we also regularly check and delete old backups so they </w:t>
      </w:r>
      <w:del w:id="489" w:author="Annika De Graaf" w:date="2015-01-05T01:01:00Z">
        <w:r w:rsidDel="00BC2193">
          <w:delText xml:space="preserve">wont </w:delText>
        </w:r>
      </w:del>
      <w:ins w:id="490" w:author="Annika De Graaf" w:date="2015-01-05T01:01:00Z">
        <w:r w:rsidR="00BC2193">
          <w:t xml:space="preserve">will not </w:t>
        </w:r>
      </w:ins>
      <w:r>
        <w:t xml:space="preserve">take up too much space. We have those backups saved externally so they can always be added. This short piece of code detects file with the name backup-$TIME.tar.gz and deletes them if they are 7 days or older. The script runs depending on the times and date we choose to use in the </w:t>
      </w:r>
      <w:ins w:id="491" w:author="Annika De Graaf" w:date="2015-01-05T01:01:00Z">
        <w:r w:rsidR="00BC2193">
          <w:t>‘</w:t>
        </w:r>
      </w:ins>
      <w:proofErr w:type="spellStart"/>
      <w:r>
        <w:t>crontab</w:t>
      </w:r>
      <w:proofErr w:type="spellEnd"/>
      <w:ins w:id="492" w:author="Annika De Graaf" w:date="2015-01-05T01:01:00Z">
        <w:r w:rsidR="00BC2193">
          <w:t>’</w:t>
        </w:r>
      </w:ins>
      <w:r>
        <w:t>. (</w:t>
      </w:r>
      <w:del w:id="493" w:author="Annika De Graaf" w:date="2015-01-05T01:01:00Z">
        <w:r w:rsidDel="00BC2193">
          <w:delText>command</w:delText>
        </w:r>
      </w:del>
      <w:ins w:id="494" w:author="Annika De Graaf" w:date="2015-01-05T01:01:00Z">
        <w:r w:rsidR="00BC2193">
          <w:t>Command:</w:t>
        </w:r>
      </w:ins>
      <w:r>
        <w:t xml:space="preserve"> </w:t>
      </w:r>
      <w:proofErr w:type="spellStart"/>
      <w:r w:rsidRPr="00BC2193">
        <w:rPr>
          <w:i/>
          <w:rPrChange w:id="495" w:author="Annika De Graaf" w:date="2015-01-05T01:01:00Z">
            <w:rPr/>
          </w:rPrChange>
        </w:rPr>
        <w:t>crontab</w:t>
      </w:r>
      <w:proofErr w:type="spellEnd"/>
      <w:r w:rsidRPr="00BC2193">
        <w:rPr>
          <w:i/>
          <w:rPrChange w:id="496" w:author="Annika De Graaf" w:date="2015-01-05T01:01:00Z">
            <w:rPr/>
          </w:rPrChange>
        </w:rPr>
        <w:t xml:space="preserve"> –e</w:t>
      </w:r>
      <w:r>
        <w:t>)</w:t>
      </w:r>
    </w:p>
    <w:p w:rsidR="00191D28" w:rsidRDefault="00191D28" w:rsidP="00191D28"/>
    <w:p w:rsidR="00191D28" w:rsidRDefault="00191D28" w:rsidP="00191D28">
      <w:r>
        <w:rPr>
          <w:noProof/>
          <w:lang w:eastAsia="en-GB"/>
        </w:rPr>
        <w:drawing>
          <wp:inline distT="0" distB="0" distL="0" distR="0" wp14:anchorId="60A9AF6A" wp14:editId="68BB7196">
            <wp:extent cx="5270500" cy="967164"/>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967164"/>
                    </a:xfrm>
                    <a:prstGeom prst="rect">
                      <a:avLst/>
                    </a:prstGeom>
                    <a:noFill/>
                    <a:ln>
                      <a:noFill/>
                    </a:ln>
                  </pic:spPr>
                </pic:pic>
              </a:graphicData>
            </a:graphic>
          </wp:inline>
        </w:drawing>
      </w:r>
    </w:p>
    <w:p w:rsidR="00191D28" w:rsidRDefault="00191D28" w:rsidP="00191D28"/>
    <w:p w:rsidR="00191D28" w:rsidRDefault="00191D28" w:rsidP="00191D28">
      <w:r>
        <w:t>The last few lines of the script are the last few lines that tell you when an update is completed and then put the system to sleep for 5 seconds.</w:t>
      </w:r>
    </w:p>
    <w:p w:rsidR="00191D28" w:rsidRDefault="00191D28" w:rsidP="00191D28">
      <w:pPr>
        <w:pStyle w:val="Heading1"/>
      </w:pPr>
      <w:r>
        <w:lastRenderedPageBreak/>
        <w:t>Maintenance</w:t>
      </w:r>
    </w:p>
    <w:p w:rsidR="00191D28" w:rsidRDefault="00011103" w:rsidP="00191D28">
      <w:pPr>
        <w:rPr>
          <w:lang w:val="en-US"/>
        </w:rPr>
      </w:pPr>
      <w:r>
        <w:rPr>
          <w:lang w:val="en-US"/>
        </w:rPr>
        <w:t>Always make sure that the operating system as well as all the software on the server is up to date. Leaks that might be found in certain software or even the operating system are usually fixed in their next updates.</w:t>
      </w:r>
    </w:p>
    <w:p w:rsidR="00011103" w:rsidRDefault="00011103" w:rsidP="00191D28">
      <w:pPr>
        <w:rPr>
          <w:lang w:val="en-US"/>
        </w:rPr>
      </w:pPr>
      <w:r>
        <w:rPr>
          <w:lang w:val="en-US"/>
        </w:rPr>
        <w:t>Not updating your machine leaves it vulnerable for malicious hackers and endangers the information stored on the server.</w:t>
      </w:r>
    </w:p>
    <w:p w:rsidR="00191D28" w:rsidRPr="00011103" w:rsidRDefault="00191D28" w:rsidP="00191D28">
      <w:pPr>
        <w:rPr>
          <w:lang w:val="en-US"/>
        </w:rPr>
      </w:pPr>
    </w:p>
    <w:p w:rsidR="00C948C3" w:rsidRPr="00191D28" w:rsidRDefault="00C948C3" w:rsidP="00C948C3">
      <w:pPr>
        <w:rPr>
          <w:lang w:val="en-US"/>
        </w:rPr>
      </w:pPr>
    </w:p>
    <w:sectPr w:rsidR="00C948C3" w:rsidRPr="00191D28">
      <w:headerReference w:type="default" r:id="rId75"/>
      <w:footerReference w:type="default" r:id="rId76"/>
      <w:pgSz w:w="11906" w:h="16838" w:code="9"/>
      <w:pgMar w:top="1985" w:right="1701" w:bottom="1701" w:left="1701" w:header="709" w:footer="992"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1770" w:rsidRDefault="00031770" w:rsidP="000D7E27">
      <w:pPr>
        <w:spacing w:after="0" w:line="240" w:lineRule="auto"/>
      </w:pPr>
      <w:r>
        <w:separator/>
      </w:r>
    </w:p>
  </w:endnote>
  <w:endnote w:type="continuationSeparator" w:id="0">
    <w:p w:rsidR="00031770" w:rsidRDefault="00031770" w:rsidP="000D7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A42" w:rsidRDefault="00031770">
    <w:pPr>
      <w:pStyle w:val="Footer"/>
    </w:pP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54.8pt;margin-top:759.2pt;width:458.5pt;height:31.05pt;z-index:-251658240;mso-wrap-edited:f;mso-position-horizontal-relative:page;mso-position-vertical-relative:page" wrapcoords="990 527 919 8956 35 13171 848 16859 990 16859 21529 13698 21529 12644 1202 8956 1131 527 990 527">
          <v:imagedata r:id="rId1" o:title=""/>
          <w10:wrap anchorx="page" anchory="page"/>
        </v:shape>
        <o:OLEObject Type="Embed" ProgID="CorelDRAW.Graphic.9" ShapeID="_x0000_s2050" DrawAspect="Content" ObjectID="_1482042134" r:id="rId2"/>
      </w:object>
    </w:r>
    <w:r w:rsidR="00627A42">
      <w:t xml:space="preserve">System </w:t>
    </w:r>
    <w:proofErr w:type="spellStart"/>
    <w:r w:rsidR="00627A42">
      <w:t>Documentation</w:t>
    </w:r>
    <w:proofErr w:type="spellEnd"/>
    <w:r w:rsidR="00627A42">
      <w:t xml:space="preserve"> – Team 6</w:t>
    </w:r>
    <w:r w:rsidR="00627A42">
      <w:tab/>
    </w:r>
    <w:r w:rsidR="00627A42">
      <w:tab/>
    </w:r>
    <w:r w:rsidR="00627A42">
      <w:rPr>
        <w:rStyle w:val="PageNumber"/>
      </w:rPr>
      <w:fldChar w:fldCharType="begin"/>
    </w:r>
    <w:r w:rsidR="00627A42">
      <w:rPr>
        <w:rStyle w:val="PageNumber"/>
      </w:rPr>
      <w:instrText xml:space="preserve"> PAGE </w:instrText>
    </w:r>
    <w:r w:rsidR="00627A42">
      <w:rPr>
        <w:rStyle w:val="PageNumber"/>
      </w:rPr>
      <w:fldChar w:fldCharType="separate"/>
    </w:r>
    <w:r w:rsidR="00F72323">
      <w:rPr>
        <w:rStyle w:val="PageNumber"/>
        <w:noProof/>
      </w:rPr>
      <w:t>31</w:t>
    </w:r>
    <w:r w:rsidR="00627A42">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1770" w:rsidRDefault="00031770" w:rsidP="000D7E27">
      <w:pPr>
        <w:spacing w:after="0" w:line="240" w:lineRule="auto"/>
      </w:pPr>
      <w:r>
        <w:separator/>
      </w:r>
    </w:p>
  </w:footnote>
  <w:footnote w:type="continuationSeparator" w:id="0">
    <w:p w:rsidR="00031770" w:rsidRDefault="00031770" w:rsidP="000D7E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A42" w:rsidRDefault="00627A42">
    <w:pPr>
      <w:pStyle w:val="Header"/>
    </w:pPr>
  </w:p>
  <w:p w:rsidR="00627A42" w:rsidRDefault="00627A42">
    <w:pPr>
      <w:pStyle w:val="Header"/>
    </w:pPr>
  </w:p>
  <w:p w:rsidR="00627A42" w:rsidRDefault="00627A42">
    <w:pPr>
      <w:pStyle w:val="Header"/>
    </w:pPr>
    <w:r>
      <w:rPr>
        <w:noProof/>
        <w:lang w:val="en-GB" w:eastAsia="en-GB"/>
      </w:rPr>
      <w:drawing>
        <wp:inline distT="0" distB="0" distL="0" distR="0" wp14:anchorId="184BC51B" wp14:editId="2DD55348">
          <wp:extent cx="5748655" cy="2353945"/>
          <wp:effectExtent l="0" t="0" r="4445" b="8255"/>
          <wp:docPr id="4" name="Afbeelding 2" descr="ITopi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TopiaLogo"/>
                  <pic:cNvPicPr>
                    <a:picLocks noChangeAspect="1" noChangeArrowheads="1"/>
                  </pic:cNvPicPr>
                </pic:nvPicPr>
                <pic:blipFill>
                  <a:blip r:embed="rId1">
                    <a:lum bright="-20000" contrast="-60000"/>
                    <a:extLst>
                      <a:ext uri="{28A0092B-C50C-407E-A947-70E740481C1C}">
                        <a14:useLocalDpi xmlns:a14="http://schemas.microsoft.com/office/drawing/2010/main" val="0"/>
                      </a:ext>
                    </a:extLst>
                  </a:blip>
                  <a:srcRect/>
                  <a:stretch>
                    <a:fillRect/>
                  </a:stretch>
                </pic:blipFill>
                <pic:spPr bwMode="auto">
                  <a:xfrm>
                    <a:off x="0" y="0"/>
                    <a:ext cx="5748655" cy="235394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A42" w:rsidRDefault="00627A42">
    <w:pPr>
      <w:pStyle w:val="Header"/>
      <w:jc w:val="right"/>
    </w:pPr>
    <w:r>
      <w:rPr>
        <w:noProof/>
        <w:sz w:val="20"/>
        <w:lang w:val="en-GB" w:eastAsia="en-GB"/>
      </w:rPr>
      <w:drawing>
        <wp:anchor distT="0" distB="0" distL="114300" distR="114300" simplePos="0" relativeHeight="251657216" behindDoc="1" locked="0" layoutInCell="1" allowOverlap="1" wp14:anchorId="7C7AE9FE" wp14:editId="126FBF85">
          <wp:simplePos x="0" y="0"/>
          <wp:positionH relativeFrom="column">
            <wp:posOffset>4343400</wp:posOffset>
          </wp:positionH>
          <wp:positionV relativeFrom="paragraph">
            <wp:posOffset>10160</wp:posOffset>
          </wp:positionV>
          <wp:extent cx="1014730" cy="428625"/>
          <wp:effectExtent l="0" t="0" r="0" b="9525"/>
          <wp:wrapNone/>
          <wp:docPr id="19" name="Afbeelding 19" descr="ITopi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opi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4730" cy="4286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2B23F4"/>
    <w:multiLevelType w:val="hybridMultilevel"/>
    <w:tmpl w:val="E598B3B8"/>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
    <w:nsid w:val="1CF52A3E"/>
    <w:multiLevelType w:val="multilevel"/>
    <w:tmpl w:val="7298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1805B20"/>
    <w:multiLevelType w:val="hybridMultilevel"/>
    <w:tmpl w:val="EBA853F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2A2E610C"/>
    <w:multiLevelType w:val="hybridMultilevel"/>
    <w:tmpl w:val="B6CC21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524E38"/>
    <w:multiLevelType w:val="hybridMultilevel"/>
    <w:tmpl w:val="25B8902E"/>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
    <w:nsid w:val="35653386"/>
    <w:multiLevelType w:val="hybridMultilevel"/>
    <w:tmpl w:val="896674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3472A0"/>
    <w:multiLevelType w:val="hybridMultilevel"/>
    <w:tmpl w:val="729AFA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B74F49"/>
    <w:multiLevelType w:val="multilevel"/>
    <w:tmpl w:val="2B9C447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3E7138B1"/>
    <w:multiLevelType w:val="hybridMultilevel"/>
    <w:tmpl w:val="1F26718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42340E71"/>
    <w:multiLevelType w:val="hybridMultilevel"/>
    <w:tmpl w:val="6C70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B387801"/>
    <w:multiLevelType w:val="multilevel"/>
    <w:tmpl w:val="9C12C5E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59042839"/>
    <w:multiLevelType w:val="hybridMultilevel"/>
    <w:tmpl w:val="EBA853F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670272EA"/>
    <w:multiLevelType w:val="hybridMultilevel"/>
    <w:tmpl w:val="7BC2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696DFC"/>
    <w:multiLevelType w:val="hybridMultilevel"/>
    <w:tmpl w:val="1A94E596"/>
    <w:lvl w:ilvl="0" w:tplc="04130001">
      <w:start w:val="1"/>
      <w:numFmt w:val="bullet"/>
      <w:lvlText w:val=""/>
      <w:lvlJc w:val="left"/>
      <w:pPr>
        <w:ind w:left="720" w:hanging="360"/>
      </w:pPr>
      <w:rPr>
        <w:rFonts w:ascii="Symbol" w:hAnsi="Symbol" w:hint="default"/>
      </w:rPr>
    </w:lvl>
    <w:lvl w:ilvl="1" w:tplc="04130005">
      <w:start w:val="1"/>
      <w:numFmt w:val="bullet"/>
      <w:lvlText w:val=""/>
      <w:lvlJc w:val="left"/>
      <w:pPr>
        <w:ind w:left="1440" w:hanging="360"/>
      </w:pPr>
      <w:rPr>
        <w:rFonts w:ascii="Wingdings" w:hAnsi="Wingding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69C14D92"/>
    <w:multiLevelType w:val="hybridMultilevel"/>
    <w:tmpl w:val="0192ADA8"/>
    <w:lvl w:ilvl="0" w:tplc="0409000F">
      <w:start w:val="1"/>
      <w:numFmt w:val="decimal"/>
      <w:lvlText w:val="%1."/>
      <w:lvlJc w:val="left"/>
      <w:pPr>
        <w:ind w:left="720" w:hanging="360"/>
      </w:pPr>
    </w:lvl>
    <w:lvl w:ilvl="1" w:tplc="0413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3D1503"/>
    <w:multiLevelType w:val="hybridMultilevel"/>
    <w:tmpl w:val="925662A2"/>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nsid w:val="79395756"/>
    <w:multiLevelType w:val="hybridMultilevel"/>
    <w:tmpl w:val="7D8A9A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5"/>
  </w:num>
  <w:num w:numId="4">
    <w:abstractNumId w:val="4"/>
  </w:num>
  <w:num w:numId="5">
    <w:abstractNumId w:val="8"/>
  </w:num>
  <w:num w:numId="6">
    <w:abstractNumId w:val="12"/>
  </w:num>
  <w:num w:numId="7">
    <w:abstractNumId w:val="14"/>
  </w:num>
  <w:num w:numId="8">
    <w:abstractNumId w:val="2"/>
  </w:num>
  <w:num w:numId="9">
    <w:abstractNumId w:val="11"/>
  </w:num>
  <w:num w:numId="10">
    <w:abstractNumId w:val="1"/>
  </w:num>
  <w:num w:numId="11">
    <w:abstractNumId w:val="13"/>
  </w:num>
  <w:num w:numId="12">
    <w:abstractNumId w:val="5"/>
  </w:num>
  <w:num w:numId="13">
    <w:abstractNumId w:val="16"/>
  </w:num>
  <w:num w:numId="14">
    <w:abstractNumId w:val="6"/>
  </w:num>
  <w:num w:numId="15">
    <w:abstractNumId w:val="3"/>
  </w:num>
  <w:num w:numId="16">
    <w:abstractNumId w:val="7"/>
  </w:num>
  <w:num w:numId="17">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nika De Graaf">
    <w15:presenceInfo w15:providerId="Windows Live" w15:userId="7b45a99ecc84dc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63D"/>
    <w:rsid w:val="00011103"/>
    <w:rsid w:val="00031770"/>
    <w:rsid w:val="00072555"/>
    <w:rsid w:val="000D32A4"/>
    <w:rsid w:val="000D7E27"/>
    <w:rsid w:val="00100864"/>
    <w:rsid w:val="00133AA6"/>
    <w:rsid w:val="00133E2F"/>
    <w:rsid w:val="001837F0"/>
    <w:rsid w:val="00191D28"/>
    <w:rsid w:val="001F7DD3"/>
    <w:rsid w:val="00206B07"/>
    <w:rsid w:val="002A458F"/>
    <w:rsid w:val="00304E6A"/>
    <w:rsid w:val="003377F2"/>
    <w:rsid w:val="0037491D"/>
    <w:rsid w:val="003C0917"/>
    <w:rsid w:val="004E7424"/>
    <w:rsid w:val="005D26E9"/>
    <w:rsid w:val="005D3ECF"/>
    <w:rsid w:val="00627A42"/>
    <w:rsid w:val="00631497"/>
    <w:rsid w:val="00645C62"/>
    <w:rsid w:val="00651ACE"/>
    <w:rsid w:val="006632D1"/>
    <w:rsid w:val="006A420E"/>
    <w:rsid w:val="006D052A"/>
    <w:rsid w:val="006D07F3"/>
    <w:rsid w:val="007157A8"/>
    <w:rsid w:val="00791640"/>
    <w:rsid w:val="00814F07"/>
    <w:rsid w:val="00831B9E"/>
    <w:rsid w:val="00840300"/>
    <w:rsid w:val="008475B4"/>
    <w:rsid w:val="008C736A"/>
    <w:rsid w:val="0091515B"/>
    <w:rsid w:val="00993C62"/>
    <w:rsid w:val="00995504"/>
    <w:rsid w:val="00AA06C1"/>
    <w:rsid w:val="00AB0F9B"/>
    <w:rsid w:val="00AC3418"/>
    <w:rsid w:val="00B33EBC"/>
    <w:rsid w:val="00B64D4E"/>
    <w:rsid w:val="00B91363"/>
    <w:rsid w:val="00BB5886"/>
    <w:rsid w:val="00BC2193"/>
    <w:rsid w:val="00C1153D"/>
    <w:rsid w:val="00C948C3"/>
    <w:rsid w:val="00CA5352"/>
    <w:rsid w:val="00CC67EF"/>
    <w:rsid w:val="00CD06EB"/>
    <w:rsid w:val="00D1263D"/>
    <w:rsid w:val="00D2209B"/>
    <w:rsid w:val="00D77A79"/>
    <w:rsid w:val="00E0318A"/>
    <w:rsid w:val="00EA3694"/>
    <w:rsid w:val="00EB6747"/>
    <w:rsid w:val="00EC2846"/>
    <w:rsid w:val="00ED3ADC"/>
    <w:rsid w:val="00F72323"/>
    <w:rsid w:val="00F939AF"/>
    <w:rsid w:val="00FB62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chartTrackingRefBased/>
  <w15:docId w15:val="{11CD4D5B-952E-4DE4-8974-B33230674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D1263D"/>
    <w:pPr>
      <w:keepNext/>
      <w:pageBreakBefore/>
      <w:numPr>
        <w:numId w:val="1"/>
      </w:numPr>
      <w:spacing w:after="120" w:line="269" w:lineRule="auto"/>
      <w:outlineLvl w:val="0"/>
    </w:pPr>
    <w:rPr>
      <w:rFonts w:ascii="Arial" w:eastAsia="Times New Roman" w:hAnsi="Arial" w:cs="Times New Roman"/>
      <w:b/>
      <w:bCs/>
      <w:sz w:val="48"/>
      <w:szCs w:val="24"/>
      <w:lang w:val="nl-NL" w:eastAsia="nl-NL"/>
    </w:rPr>
  </w:style>
  <w:style w:type="paragraph" w:styleId="Heading2">
    <w:name w:val="heading 2"/>
    <w:basedOn w:val="Normal"/>
    <w:next w:val="Normal"/>
    <w:link w:val="Heading2Char"/>
    <w:qFormat/>
    <w:rsid w:val="00D1263D"/>
    <w:pPr>
      <w:keepNext/>
      <w:numPr>
        <w:ilvl w:val="1"/>
        <w:numId w:val="1"/>
      </w:numPr>
      <w:spacing w:before="360" w:after="60" w:line="269" w:lineRule="auto"/>
      <w:outlineLvl w:val="1"/>
    </w:pPr>
    <w:rPr>
      <w:rFonts w:ascii="Arial" w:eastAsia="Times New Roman" w:hAnsi="Arial" w:cs="Arial"/>
      <w:b/>
      <w:bCs/>
      <w:sz w:val="36"/>
      <w:szCs w:val="28"/>
      <w:lang w:val="nl-NL" w:eastAsia="nl-NL"/>
    </w:rPr>
  </w:style>
  <w:style w:type="paragraph" w:styleId="Heading3">
    <w:name w:val="heading 3"/>
    <w:basedOn w:val="Normal"/>
    <w:next w:val="Normal"/>
    <w:link w:val="Heading3Char"/>
    <w:qFormat/>
    <w:rsid w:val="00D1263D"/>
    <w:pPr>
      <w:keepNext/>
      <w:numPr>
        <w:ilvl w:val="2"/>
        <w:numId w:val="1"/>
      </w:numPr>
      <w:spacing w:before="360" w:after="40" w:line="269" w:lineRule="auto"/>
      <w:outlineLvl w:val="2"/>
    </w:pPr>
    <w:rPr>
      <w:rFonts w:ascii="Arial" w:eastAsia="Times New Roman" w:hAnsi="Arial" w:cs="Arial"/>
      <w:b/>
      <w:bCs/>
      <w:sz w:val="28"/>
      <w:szCs w:val="26"/>
      <w:lang w:val="nl-NL" w:eastAsia="nl-NL"/>
    </w:rPr>
  </w:style>
  <w:style w:type="paragraph" w:styleId="Heading4">
    <w:name w:val="heading 4"/>
    <w:basedOn w:val="Normal"/>
    <w:next w:val="Normal"/>
    <w:link w:val="Heading4Char"/>
    <w:qFormat/>
    <w:rsid w:val="00D1263D"/>
    <w:pPr>
      <w:keepNext/>
      <w:numPr>
        <w:ilvl w:val="3"/>
        <w:numId w:val="1"/>
      </w:numPr>
      <w:spacing w:before="240" w:after="60" w:line="269" w:lineRule="auto"/>
      <w:outlineLvl w:val="3"/>
    </w:pPr>
    <w:rPr>
      <w:rFonts w:ascii="Arial" w:eastAsia="Times New Roman" w:hAnsi="Arial" w:cs="Arial"/>
      <w:b/>
      <w:bCs/>
      <w:sz w:val="24"/>
      <w:szCs w:val="28"/>
      <w:lang w:val="nl-NL" w:eastAsia="nl-NL"/>
    </w:rPr>
  </w:style>
  <w:style w:type="paragraph" w:styleId="Heading5">
    <w:name w:val="heading 5"/>
    <w:basedOn w:val="Normal"/>
    <w:next w:val="Normal"/>
    <w:link w:val="Heading5Char"/>
    <w:qFormat/>
    <w:rsid w:val="00D1263D"/>
    <w:pPr>
      <w:numPr>
        <w:ilvl w:val="4"/>
        <w:numId w:val="1"/>
      </w:numPr>
      <w:spacing w:before="240" w:after="60" w:line="269" w:lineRule="auto"/>
      <w:outlineLvl w:val="4"/>
    </w:pPr>
    <w:rPr>
      <w:rFonts w:ascii="Arial" w:eastAsia="Times New Roman" w:hAnsi="Arial" w:cs="Times New Roman"/>
      <w:b/>
      <w:bCs/>
      <w:i/>
      <w:iCs/>
      <w:sz w:val="26"/>
      <w:szCs w:val="26"/>
      <w:lang w:val="nl-NL" w:eastAsia="nl-NL"/>
    </w:rPr>
  </w:style>
  <w:style w:type="paragraph" w:styleId="Heading6">
    <w:name w:val="heading 6"/>
    <w:basedOn w:val="Normal"/>
    <w:next w:val="Normal"/>
    <w:link w:val="Heading6Char"/>
    <w:qFormat/>
    <w:rsid w:val="00D1263D"/>
    <w:pPr>
      <w:numPr>
        <w:ilvl w:val="5"/>
        <w:numId w:val="1"/>
      </w:numPr>
      <w:spacing w:before="240" w:after="60" w:line="269" w:lineRule="auto"/>
      <w:outlineLvl w:val="5"/>
    </w:pPr>
    <w:rPr>
      <w:rFonts w:ascii="Times New Roman" w:eastAsia="Times New Roman" w:hAnsi="Times New Roman" w:cs="Times New Roman"/>
      <w:b/>
      <w:bCs/>
      <w:lang w:val="nl-NL" w:eastAsia="nl-NL"/>
    </w:rPr>
  </w:style>
  <w:style w:type="paragraph" w:styleId="Heading7">
    <w:name w:val="heading 7"/>
    <w:basedOn w:val="Normal"/>
    <w:next w:val="Normal"/>
    <w:link w:val="Heading7Char"/>
    <w:qFormat/>
    <w:rsid w:val="00D1263D"/>
    <w:pPr>
      <w:numPr>
        <w:ilvl w:val="6"/>
        <w:numId w:val="1"/>
      </w:numPr>
      <w:spacing w:before="240" w:after="60" w:line="269" w:lineRule="auto"/>
      <w:outlineLvl w:val="6"/>
    </w:pPr>
    <w:rPr>
      <w:rFonts w:ascii="Times New Roman" w:eastAsia="Times New Roman" w:hAnsi="Times New Roman" w:cs="Times New Roman"/>
      <w:sz w:val="24"/>
      <w:szCs w:val="24"/>
      <w:lang w:val="nl-NL" w:eastAsia="nl-NL"/>
    </w:rPr>
  </w:style>
  <w:style w:type="paragraph" w:styleId="Heading8">
    <w:name w:val="heading 8"/>
    <w:basedOn w:val="Normal"/>
    <w:next w:val="Normal"/>
    <w:link w:val="Heading8Char"/>
    <w:qFormat/>
    <w:rsid w:val="00D1263D"/>
    <w:pPr>
      <w:numPr>
        <w:ilvl w:val="7"/>
        <w:numId w:val="1"/>
      </w:numPr>
      <w:spacing w:before="240" w:after="60" w:line="269" w:lineRule="auto"/>
      <w:outlineLvl w:val="7"/>
    </w:pPr>
    <w:rPr>
      <w:rFonts w:ascii="Times New Roman" w:eastAsia="Times New Roman" w:hAnsi="Times New Roman" w:cs="Times New Roman"/>
      <w:i/>
      <w:iCs/>
      <w:sz w:val="24"/>
      <w:szCs w:val="24"/>
      <w:lang w:val="nl-NL" w:eastAsia="nl-NL"/>
    </w:rPr>
  </w:style>
  <w:style w:type="paragraph" w:styleId="Heading9">
    <w:name w:val="heading 9"/>
    <w:basedOn w:val="Normal"/>
    <w:next w:val="Normal"/>
    <w:link w:val="Heading9Char"/>
    <w:qFormat/>
    <w:rsid w:val="00D1263D"/>
    <w:pPr>
      <w:numPr>
        <w:ilvl w:val="8"/>
        <w:numId w:val="1"/>
      </w:numPr>
      <w:spacing w:before="240" w:after="60" w:line="269" w:lineRule="auto"/>
      <w:outlineLvl w:val="8"/>
    </w:pPr>
    <w:rPr>
      <w:rFonts w:ascii="Arial" w:eastAsia="Times New Roman" w:hAnsi="Arial" w:cs="Arial"/>
      <w:lang w:val="nl-NL"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263D"/>
    <w:rPr>
      <w:rFonts w:ascii="Arial" w:eastAsia="Times New Roman" w:hAnsi="Arial" w:cs="Times New Roman"/>
      <w:b/>
      <w:bCs/>
      <w:sz w:val="48"/>
      <w:szCs w:val="24"/>
      <w:lang w:val="nl-NL" w:eastAsia="nl-NL"/>
    </w:rPr>
  </w:style>
  <w:style w:type="character" w:customStyle="1" w:styleId="Heading2Char">
    <w:name w:val="Heading 2 Char"/>
    <w:basedOn w:val="DefaultParagraphFont"/>
    <w:link w:val="Heading2"/>
    <w:rsid w:val="00D1263D"/>
    <w:rPr>
      <w:rFonts w:ascii="Arial" w:eastAsia="Times New Roman" w:hAnsi="Arial" w:cs="Arial"/>
      <w:b/>
      <w:bCs/>
      <w:sz w:val="36"/>
      <w:szCs w:val="28"/>
      <w:lang w:val="nl-NL" w:eastAsia="nl-NL"/>
    </w:rPr>
  </w:style>
  <w:style w:type="character" w:customStyle="1" w:styleId="Heading3Char">
    <w:name w:val="Heading 3 Char"/>
    <w:basedOn w:val="DefaultParagraphFont"/>
    <w:link w:val="Heading3"/>
    <w:rsid w:val="00D1263D"/>
    <w:rPr>
      <w:rFonts w:ascii="Arial" w:eastAsia="Times New Roman" w:hAnsi="Arial" w:cs="Arial"/>
      <w:b/>
      <w:bCs/>
      <w:sz w:val="28"/>
      <w:szCs w:val="26"/>
      <w:lang w:val="nl-NL" w:eastAsia="nl-NL"/>
    </w:rPr>
  </w:style>
  <w:style w:type="character" w:customStyle="1" w:styleId="Heading4Char">
    <w:name w:val="Heading 4 Char"/>
    <w:basedOn w:val="DefaultParagraphFont"/>
    <w:link w:val="Heading4"/>
    <w:rsid w:val="00D1263D"/>
    <w:rPr>
      <w:rFonts w:ascii="Arial" w:eastAsia="Times New Roman" w:hAnsi="Arial" w:cs="Arial"/>
      <w:b/>
      <w:bCs/>
      <w:sz w:val="24"/>
      <w:szCs w:val="28"/>
      <w:lang w:val="nl-NL" w:eastAsia="nl-NL"/>
    </w:rPr>
  </w:style>
  <w:style w:type="character" w:customStyle="1" w:styleId="Heading5Char">
    <w:name w:val="Heading 5 Char"/>
    <w:basedOn w:val="DefaultParagraphFont"/>
    <w:link w:val="Heading5"/>
    <w:rsid w:val="00D1263D"/>
    <w:rPr>
      <w:rFonts w:ascii="Arial" w:eastAsia="Times New Roman" w:hAnsi="Arial" w:cs="Times New Roman"/>
      <w:b/>
      <w:bCs/>
      <w:i/>
      <w:iCs/>
      <w:sz w:val="26"/>
      <w:szCs w:val="26"/>
      <w:lang w:val="nl-NL" w:eastAsia="nl-NL"/>
    </w:rPr>
  </w:style>
  <w:style w:type="character" w:customStyle="1" w:styleId="Heading6Char">
    <w:name w:val="Heading 6 Char"/>
    <w:basedOn w:val="DefaultParagraphFont"/>
    <w:link w:val="Heading6"/>
    <w:rsid w:val="00D1263D"/>
    <w:rPr>
      <w:rFonts w:ascii="Times New Roman" w:eastAsia="Times New Roman" w:hAnsi="Times New Roman" w:cs="Times New Roman"/>
      <w:b/>
      <w:bCs/>
      <w:lang w:val="nl-NL" w:eastAsia="nl-NL"/>
    </w:rPr>
  </w:style>
  <w:style w:type="character" w:customStyle="1" w:styleId="Heading7Char">
    <w:name w:val="Heading 7 Char"/>
    <w:basedOn w:val="DefaultParagraphFont"/>
    <w:link w:val="Heading7"/>
    <w:rsid w:val="00D1263D"/>
    <w:rPr>
      <w:rFonts w:ascii="Times New Roman" w:eastAsia="Times New Roman" w:hAnsi="Times New Roman" w:cs="Times New Roman"/>
      <w:sz w:val="24"/>
      <w:szCs w:val="24"/>
      <w:lang w:val="nl-NL" w:eastAsia="nl-NL"/>
    </w:rPr>
  </w:style>
  <w:style w:type="character" w:customStyle="1" w:styleId="Heading8Char">
    <w:name w:val="Heading 8 Char"/>
    <w:basedOn w:val="DefaultParagraphFont"/>
    <w:link w:val="Heading8"/>
    <w:rsid w:val="00D1263D"/>
    <w:rPr>
      <w:rFonts w:ascii="Times New Roman" w:eastAsia="Times New Roman" w:hAnsi="Times New Roman" w:cs="Times New Roman"/>
      <w:i/>
      <w:iCs/>
      <w:sz w:val="24"/>
      <w:szCs w:val="24"/>
      <w:lang w:val="nl-NL" w:eastAsia="nl-NL"/>
    </w:rPr>
  </w:style>
  <w:style w:type="character" w:customStyle="1" w:styleId="Heading9Char">
    <w:name w:val="Heading 9 Char"/>
    <w:basedOn w:val="DefaultParagraphFont"/>
    <w:link w:val="Heading9"/>
    <w:rsid w:val="00D1263D"/>
    <w:rPr>
      <w:rFonts w:ascii="Arial" w:eastAsia="Times New Roman" w:hAnsi="Arial" w:cs="Arial"/>
      <w:lang w:val="nl-NL" w:eastAsia="nl-NL"/>
    </w:rPr>
  </w:style>
  <w:style w:type="paragraph" w:styleId="BodyTextIndent">
    <w:name w:val="Body Text Indent"/>
    <w:basedOn w:val="Normal"/>
    <w:link w:val="BodyTextIndentChar"/>
    <w:rsid w:val="00D1263D"/>
    <w:pPr>
      <w:spacing w:after="0" w:line="269" w:lineRule="auto"/>
      <w:ind w:left="3600" w:hanging="1080"/>
    </w:pPr>
    <w:rPr>
      <w:rFonts w:ascii="Arial" w:eastAsia="Times New Roman" w:hAnsi="Arial" w:cs="Times New Roman"/>
      <w:sz w:val="24"/>
      <w:szCs w:val="24"/>
      <w:lang w:val="nl-NL" w:eastAsia="nl-NL"/>
    </w:rPr>
  </w:style>
  <w:style w:type="character" w:customStyle="1" w:styleId="BodyTextIndentChar">
    <w:name w:val="Body Text Indent Char"/>
    <w:basedOn w:val="DefaultParagraphFont"/>
    <w:link w:val="BodyTextIndent"/>
    <w:rsid w:val="00D1263D"/>
    <w:rPr>
      <w:rFonts w:ascii="Arial" w:eastAsia="Times New Roman" w:hAnsi="Arial" w:cs="Times New Roman"/>
      <w:sz w:val="24"/>
      <w:szCs w:val="24"/>
      <w:lang w:val="nl-NL" w:eastAsia="nl-NL"/>
    </w:rPr>
  </w:style>
  <w:style w:type="paragraph" w:styleId="Header">
    <w:name w:val="header"/>
    <w:basedOn w:val="Normal"/>
    <w:link w:val="HeaderChar"/>
    <w:rsid w:val="00D1263D"/>
    <w:pPr>
      <w:tabs>
        <w:tab w:val="center" w:pos="4153"/>
        <w:tab w:val="right" w:pos="8306"/>
      </w:tabs>
      <w:spacing w:before="300" w:after="0" w:line="269" w:lineRule="auto"/>
    </w:pPr>
    <w:rPr>
      <w:rFonts w:ascii="Arial" w:eastAsia="Times New Roman" w:hAnsi="Arial" w:cs="Times New Roman"/>
      <w:b/>
      <w:bCs/>
      <w:szCs w:val="24"/>
      <w:lang w:val="nl-NL" w:eastAsia="nl-NL"/>
    </w:rPr>
  </w:style>
  <w:style w:type="character" w:customStyle="1" w:styleId="HeaderChar">
    <w:name w:val="Header Char"/>
    <w:basedOn w:val="DefaultParagraphFont"/>
    <w:link w:val="Header"/>
    <w:rsid w:val="00D1263D"/>
    <w:rPr>
      <w:rFonts w:ascii="Arial" w:eastAsia="Times New Roman" w:hAnsi="Arial" w:cs="Times New Roman"/>
      <w:b/>
      <w:bCs/>
      <w:szCs w:val="24"/>
      <w:lang w:val="nl-NL" w:eastAsia="nl-NL"/>
    </w:rPr>
  </w:style>
  <w:style w:type="paragraph" w:styleId="Footer">
    <w:name w:val="footer"/>
    <w:basedOn w:val="Normal"/>
    <w:link w:val="FooterChar"/>
    <w:rsid w:val="00D1263D"/>
    <w:pPr>
      <w:tabs>
        <w:tab w:val="center" w:pos="4153"/>
        <w:tab w:val="right" w:pos="8505"/>
      </w:tabs>
      <w:spacing w:after="0" w:line="269" w:lineRule="auto"/>
    </w:pPr>
    <w:rPr>
      <w:rFonts w:ascii="Arial" w:eastAsia="Times New Roman" w:hAnsi="Arial" w:cs="Times New Roman"/>
      <w:sz w:val="18"/>
      <w:szCs w:val="24"/>
      <w:lang w:val="nl-NL" w:eastAsia="nl-NL"/>
    </w:rPr>
  </w:style>
  <w:style w:type="character" w:customStyle="1" w:styleId="FooterChar">
    <w:name w:val="Footer Char"/>
    <w:basedOn w:val="DefaultParagraphFont"/>
    <w:link w:val="Footer"/>
    <w:rsid w:val="00D1263D"/>
    <w:rPr>
      <w:rFonts w:ascii="Arial" w:eastAsia="Times New Roman" w:hAnsi="Arial" w:cs="Times New Roman"/>
      <w:sz w:val="18"/>
      <w:szCs w:val="24"/>
      <w:lang w:val="nl-NL" w:eastAsia="nl-NL"/>
    </w:rPr>
  </w:style>
  <w:style w:type="character" w:styleId="PageNumber">
    <w:name w:val="page number"/>
    <w:basedOn w:val="DefaultParagraphFont"/>
    <w:rsid w:val="00D1263D"/>
  </w:style>
  <w:style w:type="paragraph" w:styleId="BodyText">
    <w:name w:val="Body Text"/>
    <w:basedOn w:val="Normal"/>
    <w:link w:val="BodyTextChar"/>
    <w:rsid w:val="00D1263D"/>
    <w:pPr>
      <w:spacing w:after="0" w:line="269" w:lineRule="auto"/>
    </w:pPr>
    <w:rPr>
      <w:rFonts w:ascii="Arial" w:eastAsia="Times New Roman" w:hAnsi="Arial" w:cs="Times New Roman"/>
      <w:sz w:val="24"/>
      <w:szCs w:val="24"/>
      <w:lang w:val="nl-NL" w:eastAsia="nl-NL"/>
    </w:rPr>
  </w:style>
  <w:style w:type="character" w:customStyle="1" w:styleId="BodyTextChar">
    <w:name w:val="Body Text Char"/>
    <w:basedOn w:val="DefaultParagraphFont"/>
    <w:link w:val="BodyText"/>
    <w:rsid w:val="00D1263D"/>
    <w:rPr>
      <w:rFonts w:ascii="Arial" w:eastAsia="Times New Roman" w:hAnsi="Arial" w:cs="Times New Roman"/>
      <w:sz w:val="24"/>
      <w:szCs w:val="24"/>
      <w:lang w:val="nl-NL" w:eastAsia="nl-NL"/>
    </w:rPr>
  </w:style>
  <w:style w:type="paragraph" w:styleId="TOC1">
    <w:name w:val="toc 1"/>
    <w:basedOn w:val="Normal"/>
    <w:next w:val="Normal"/>
    <w:autoRedefine/>
    <w:semiHidden/>
    <w:rsid w:val="00D1263D"/>
    <w:pPr>
      <w:spacing w:after="0" w:line="269" w:lineRule="auto"/>
    </w:pPr>
    <w:rPr>
      <w:rFonts w:ascii="Arial" w:eastAsia="Times New Roman" w:hAnsi="Arial" w:cs="Times New Roman"/>
      <w:szCs w:val="24"/>
      <w:lang w:val="nl-NL" w:eastAsia="nl-NL"/>
    </w:rPr>
  </w:style>
  <w:style w:type="paragraph" w:customStyle="1" w:styleId="Titel1">
    <w:name w:val="Titel1"/>
    <w:basedOn w:val="Heading1"/>
    <w:rsid w:val="00D1263D"/>
    <w:pPr>
      <w:numPr>
        <w:numId w:val="0"/>
      </w:numPr>
      <w:spacing w:after="0" w:line="240" w:lineRule="auto"/>
    </w:pPr>
    <w:rPr>
      <w:color w:val="FFFFFF"/>
    </w:rPr>
  </w:style>
  <w:style w:type="paragraph" w:customStyle="1" w:styleId="Subtitel">
    <w:name w:val="Subtitel"/>
    <w:basedOn w:val="Heading2"/>
    <w:rsid w:val="00D1263D"/>
    <w:pPr>
      <w:numPr>
        <w:ilvl w:val="0"/>
        <w:numId w:val="0"/>
      </w:numPr>
      <w:spacing w:before="0" w:after="0" w:line="240" w:lineRule="auto"/>
    </w:pPr>
    <w:rPr>
      <w:b w:val="0"/>
      <w:bCs w:val="0"/>
      <w:color w:val="FFFFFF"/>
    </w:rPr>
  </w:style>
  <w:style w:type="paragraph" w:customStyle="1" w:styleId="Facts">
    <w:name w:val="Facts"/>
    <w:basedOn w:val="Normal"/>
    <w:rsid w:val="00D1263D"/>
    <w:pPr>
      <w:tabs>
        <w:tab w:val="left" w:pos="3960"/>
      </w:tabs>
      <w:spacing w:after="0" w:line="269" w:lineRule="auto"/>
      <w:ind w:left="3960" w:hanging="1080"/>
    </w:pPr>
    <w:rPr>
      <w:rFonts w:ascii="Arial" w:eastAsia="Times New Roman" w:hAnsi="Arial" w:cs="Times New Roman"/>
      <w:szCs w:val="24"/>
      <w:lang w:val="nl-NL" w:eastAsia="nl-NL"/>
    </w:rPr>
  </w:style>
  <w:style w:type="paragraph" w:styleId="TOC2">
    <w:name w:val="toc 2"/>
    <w:basedOn w:val="Normal"/>
    <w:next w:val="Normal"/>
    <w:autoRedefine/>
    <w:semiHidden/>
    <w:rsid w:val="00D1263D"/>
    <w:pPr>
      <w:spacing w:after="0" w:line="269" w:lineRule="auto"/>
      <w:ind w:left="220"/>
    </w:pPr>
    <w:rPr>
      <w:rFonts w:ascii="Arial" w:eastAsia="Times New Roman" w:hAnsi="Arial" w:cs="Times New Roman"/>
      <w:szCs w:val="24"/>
      <w:lang w:val="nl-NL" w:eastAsia="nl-NL"/>
    </w:rPr>
  </w:style>
  <w:style w:type="paragraph" w:styleId="TOC3">
    <w:name w:val="toc 3"/>
    <w:basedOn w:val="Normal"/>
    <w:next w:val="Normal"/>
    <w:autoRedefine/>
    <w:semiHidden/>
    <w:rsid w:val="00D1263D"/>
    <w:pPr>
      <w:spacing w:after="0" w:line="269" w:lineRule="auto"/>
      <w:ind w:left="440"/>
    </w:pPr>
    <w:rPr>
      <w:rFonts w:ascii="Arial" w:eastAsia="Times New Roman" w:hAnsi="Arial" w:cs="Times New Roman"/>
      <w:szCs w:val="24"/>
      <w:lang w:val="nl-NL" w:eastAsia="nl-NL"/>
    </w:rPr>
  </w:style>
  <w:style w:type="paragraph" w:styleId="TOC7">
    <w:name w:val="toc 7"/>
    <w:basedOn w:val="Normal"/>
    <w:next w:val="Normal"/>
    <w:autoRedefine/>
    <w:semiHidden/>
    <w:rsid w:val="00D1263D"/>
    <w:pPr>
      <w:spacing w:after="0" w:line="269" w:lineRule="auto"/>
      <w:ind w:left="1320"/>
    </w:pPr>
    <w:rPr>
      <w:rFonts w:ascii="Arial" w:eastAsia="Times New Roman" w:hAnsi="Arial" w:cs="Times New Roman"/>
      <w:szCs w:val="24"/>
      <w:lang w:val="nl-NL" w:eastAsia="nl-NL"/>
    </w:rPr>
  </w:style>
  <w:style w:type="character" w:styleId="Hyperlink">
    <w:name w:val="Hyperlink"/>
    <w:basedOn w:val="DefaultParagraphFont"/>
    <w:rsid w:val="00D1263D"/>
    <w:rPr>
      <w:color w:val="0000FF"/>
      <w:u w:val="single"/>
    </w:rPr>
  </w:style>
  <w:style w:type="paragraph" w:customStyle="1" w:styleId="Headingzondernummering">
    <w:name w:val="Heading zonder nummering"/>
    <w:basedOn w:val="Heading1"/>
    <w:rsid w:val="00D1263D"/>
    <w:pPr>
      <w:numPr>
        <w:numId w:val="0"/>
      </w:numPr>
    </w:pPr>
  </w:style>
  <w:style w:type="character" w:customStyle="1" w:styleId="BalloonTextChar">
    <w:name w:val="Balloon Text Char"/>
    <w:basedOn w:val="DefaultParagraphFont"/>
    <w:link w:val="BalloonText"/>
    <w:uiPriority w:val="99"/>
    <w:semiHidden/>
    <w:rsid w:val="00D1263D"/>
    <w:rPr>
      <w:rFonts w:ascii="Tahoma" w:eastAsia="Times New Roman" w:hAnsi="Tahoma" w:cs="Tahoma"/>
      <w:sz w:val="16"/>
      <w:szCs w:val="16"/>
      <w:lang w:val="nl-NL" w:eastAsia="nl-NL"/>
    </w:rPr>
  </w:style>
  <w:style w:type="paragraph" w:styleId="BalloonText">
    <w:name w:val="Balloon Text"/>
    <w:basedOn w:val="Normal"/>
    <w:link w:val="BalloonTextChar"/>
    <w:uiPriority w:val="99"/>
    <w:semiHidden/>
    <w:unhideWhenUsed/>
    <w:rsid w:val="00D1263D"/>
    <w:pPr>
      <w:spacing w:after="0" w:line="240" w:lineRule="auto"/>
    </w:pPr>
    <w:rPr>
      <w:rFonts w:ascii="Tahoma" w:eastAsia="Times New Roman" w:hAnsi="Tahoma" w:cs="Tahoma"/>
      <w:sz w:val="16"/>
      <w:szCs w:val="16"/>
      <w:lang w:val="nl-NL" w:eastAsia="nl-NL"/>
    </w:rPr>
  </w:style>
  <w:style w:type="paragraph" w:styleId="NoSpacing">
    <w:name w:val="No Spacing"/>
    <w:uiPriority w:val="1"/>
    <w:qFormat/>
    <w:rsid w:val="00D1263D"/>
    <w:pPr>
      <w:spacing w:after="0" w:line="240" w:lineRule="auto"/>
    </w:pPr>
    <w:rPr>
      <w:rFonts w:eastAsiaTheme="minorEastAsia"/>
      <w:sz w:val="24"/>
      <w:szCs w:val="24"/>
      <w:lang w:val="en-US"/>
    </w:rPr>
  </w:style>
  <w:style w:type="paragraph" w:styleId="ListParagraph">
    <w:name w:val="List Paragraph"/>
    <w:basedOn w:val="Normal"/>
    <w:uiPriority w:val="34"/>
    <w:qFormat/>
    <w:rsid w:val="00D1263D"/>
    <w:pPr>
      <w:spacing w:after="0" w:line="269" w:lineRule="auto"/>
      <w:ind w:left="720"/>
      <w:contextualSpacing/>
    </w:pPr>
    <w:rPr>
      <w:rFonts w:ascii="Arial" w:eastAsia="Times New Roman" w:hAnsi="Arial" w:cs="Times New Roman"/>
      <w:szCs w:val="24"/>
      <w:lang w:val="nl-NL" w:eastAsia="nl-NL"/>
    </w:rPr>
  </w:style>
  <w:style w:type="table" w:styleId="MediumGrid3-Accent1">
    <w:name w:val="Medium Grid 3 Accent 1"/>
    <w:basedOn w:val="TableNormal"/>
    <w:uiPriority w:val="69"/>
    <w:rsid w:val="00D1263D"/>
    <w:pPr>
      <w:spacing w:after="0" w:line="240" w:lineRule="auto"/>
    </w:pPr>
    <w:rPr>
      <w:lang w:val="nl-N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Shading1-Accent1">
    <w:name w:val="Medium Shading 1 Accent 1"/>
    <w:basedOn w:val="TableNormal"/>
    <w:uiPriority w:val="63"/>
    <w:rsid w:val="00D1263D"/>
    <w:pPr>
      <w:spacing w:after="0" w:line="240" w:lineRule="auto"/>
    </w:pPr>
    <w:rPr>
      <w:rFonts w:ascii="Times New Roman" w:eastAsia="Times New Roman" w:hAnsi="Times New Roman" w:cs="Times New Roman"/>
      <w:sz w:val="20"/>
      <w:szCs w:val="20"/>
      <w:lang w:val="nl-NL" w:eastAsia="nl-NL"/>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TableGrid">
    <w:name w:val="Table Grid"/>
    <w:basedOn w:val="TableNormal"/>
    <w:uiPriority w:val="39"/>
    <w:rsid w:val="00AA06C1"/>
    <w:pPr>
      <w:spacing w:after="0" w:line="240" w:lineRule="auto"/>
    </w:pPr>
    <w:rPr>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A06C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A0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nl-NL" w:eastAsia="nl-NL"/>
    </w:rPr>
  </w:style>
  <w:style w:type="character" w:customStyle="1" w:styleId="HTMLPreformattedChar">
    <w:name w:val="HTML Preformatted Char"/>
    <w:basedOn w:val="DefaultParagraphFont"/>
    <w:link w:val="HTMLPreformatted"/>
    <w:uiPriority w:val="99"/>
    <w:rsid w:val="00AA06C1"/>
    <w:rPr>
      <w:rFonts w:ascii="Courier New" w:eastAsia="Times New Roman" w:hAnsi="Courier New" w:cs="Courier New"/>
      <w:sz w:val="20"/>
      <w:szCs w:val="20"/>
      <w:lang w:val="nl-NL" w:eastAsia="nl-NL"/>
    </w:rPr>
  </w:style>
  <w:style w:type="paragraph" w:styleId="Revision">
    <w:name w:val="Revision"/>
    <w:hidden/>
    <w:uiPriority w:val="99"/>
    <w:semiHidden/>
    <w:rsid w:val="00CD06E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69.wmf"/></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6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FB40C-B7AC-442E-9E5C-9DD923B1F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38</Pages>
  <Words>5931</Words>
  <Characters>33813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Annika De Graaf</dc:creator>
  <cp:keywords/>
  <dc:description/>
  <cp:lastModifiedBy>Annika De Graaf</cp:lastModifiedBy>
  <cp:revision>16</cp:revision>
  <dcterms:created xsi:type="dcterms:W3CDTF">2015-01-04T19:29:00Z</dcterms:created>
  <dcterms:modified xsi:type="dcterms:W3CDTF">2015-01-06T08:35:00Z</dcterms:modified>
</cp:coreProperties>
</file>